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3.emf" ContentType="image/x-emf"/>
  <Override PartName="/word/media/image1.jpeg" ContentType="image/jpeg"/>
  <Override PartName="/word/media/image2.jpeg" ContentType="image/jpeg"/>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280" w:after="280"/>
        <w:rPr/>
      </w:pPr>
      <w:r>
        <w:rPr>
          <w:rFonts w:eastAsia="Times New Roman" w:cs="Calibri"/>
          <w:sz w:val="24"/>
          <w:szCs w:val="24"/>
        </w:rPr>
        <w:t>CSCI 340 Spring 2019 Networking</w:t>
        <w:br/>
        <w:t>Mid-term Exam</w:t>
        <w:br/>
        <w:t xml:space="preserve">TAKE HOME: </w:t>
      </w:r>
      <w:r>
        <w:rPr>
          <w:rFonts w:eastAsia="Times New Roman" w:cs="Calibri"/>
          <w:sz w:val="24"/>
          <w:szCs w:val="24"/>
          <w:highlight w:val="yellow"/>
        </w:rPr>
        <w:t>Exam will be due on October 7th, 11:59 PM</w:t>
      </w:r>
    </w:p>
    <w:p>
      <w:pPr>
        <w:pStyle w:val="Normal"/>
        <w:spacing w:lineRule="auto" w:line="240" w:before="280" w:after="280"/>
        <w:rPr>
          <w:rFonts w:eastAsia="Times New Roman" w:cs="Calibri"/>
          <w:sz w:val="24"/>
          <w:szCs w:val="24"/>
        </w:rPr>
      </w:pPr>
      <w:r>
        <w:rPr>
          <w:rFonts w:eastAsia="Times New Roman" w:cs="Calibri"/>
          <w:sz w:val="24"/>
          <w:szCs w:val="24"/>
        </w:rPr>
        <w:t>Instructions:</w:t>
      </w:r>
    </w:p>
    <w:p>
      <w:pPr>
        <w:pStyle w:val="ListParagraph"/>
        <w:numPr>
          <w:ilvl w:val="0"/>
          <w:numId w:val="3"/>
        </w:numPr>
        <w:spacing w:lineRule="auto" w:line="240" w:before="280" w:after="0"/>
        <w:contextualSpacing/>
        <w:rPr>
          <w:rFonts w:eastAsia="Times New Roman" w:cs="Calibri"/>
          <w:sz w:val="24"/>
          <w:szCs w:val="24"/>
        </w:rPr>
      </w:pPr>
      <w:r>
        <w:rPr>
          <w:rFonts w:eastAsia="Times New Roman" w:cs="Calibri"/>
          <w:sz w:val="24"/>
          <w:szCs w:val="24"/>
        </w:rPr>
        <w:t>You may use your textbook, notes from class, and any presentations that I have posted for the course this semester.</w:t>
      </w:r>
    </w:p>
    <w:p>
      <w:pPr>
        <w:pStyle w:val="ListParagraph"/>
        <w:numPr>
          <w:ilvl w:val="0"/>
          <w:numId w:val="3"/>
        </w:numPr>
        <w:spacing w:lineRule="auto" w:line="240" w:before="0" w:after="0"/>
        <w:contextualSpacing/>
        <w:rPr>
          <w:rFonts w:eastAsia="Times New Roman" w:cs="Calibri"/>
          <w:sz w:val="24"/>
          <w:szCs w:val="24"/>
        </w:rPr>
      </w:pPr>
      <w:r>
        <w:rPr>
          <w:rFonts w:eastAsia="Times New Roman" w:cs="Calibri"/>
          <w:sz w:val="24"/>
          <w:szCs w:val="24"/>
        </w:rPr>
        <w:t>You may not discuss the exam with anyone other than me.</w:t>
      </w:r>
    </w:p>
    <w:p>
      <w:pPr>
        <w:pStyle w:val="ListParagraph"/>
        <w:numPr>
          <w:ilvl w:val="0"/>
          <w:numId w:val="3"/>
        </w:numPr>
        <w:spacing w:lineRule="auto" w:line="240" w:before="0" w:after="0"/>
        <w:contextualSpacing/>
        <w:rPr>
          <w:rFonts w:eastAsia="Times New Roman" w:cs="Calibri"/>
          <w:sz w:val="24"/>
          <w:szCs w:val="24"/>
        </w:rPr>
      </w:pPr>
      <w:r>
        <w:rPr>
          <w:rFonts w:eastAsia="Times New Roman" w:cs="Calibri"/>
          <w:sz w:val="24"/>
          <w:szCs w:val="24"/>
        </w:rPr>
        <w:t>I believe this exam can be completed within three hours, but you are welcome to use more time.</w:t>
      </w:r>
    </w:p>
    <w:p>
      <w:pPr>
        <w:pStyle w:val="ListParagraph"/>
        <w:numPr>
          <w:ilvl w:val="0"/>
          <w:numId w:val="3"/>
        </w:numPr>
        <w:spacing w:lineRule="auto" w:line="240" w:before="0" w:after="0"/>
        <w:contextualSpacing/>
        <w:rPr>
          <w:rFonts w:eastAsia="Times New Roman" w:cs="Calibri"/>
          <w:sz w:val="24"/>
          <w:szCs w:val="24"/>
        </w:rPr>
      </w:pPr>
      <w:r>
        <w:rPr>
          <w:rFonts w:eastAsia="Times New Roman" w:cs="Calibri"/>
          <w:sz w:val="24"/>
          <w:szCs w:val="24"/>
        </w:rPr>
        <w:t>Points possible: 150 points</w:t>
      </w:r>
    </w:p>
    <w:p>
      <w:pPr>
        <w:pStyle w:val="ListParagraph"/>
        <w:numPr>
          <w:ilvl w:val="0"/>
          <w:numId w:val="3"/>
        </w:numPr>
        <w:spacing w:lineRule="auto" w:line="240" w:before="0" w:after="280"/>
        <w:contextualSpacing/>
        <w:rPr/>
      </w:pPr>
      <w:r>
        <w:rPr>
          <w:rFonts w:eastAsia="Times New Roman" w:cs="Calibri"/>
          <w:sz w:val="24"/>
          <w:szCs w:val="24"/>
        </w:rPr>
        <w:t>The exam will be available October 1</w:t>
      </w:r>
      <w:r>
        <w:rPr>
          <w:rFonts w:eastAsia="Times New Roman" w:cs="Calibri"/>
          <w:sz w:val="24"/>
          <w:szCs w:val="24"/>
          <w:vertAlign w:val="superscript"/>
        </w:rPr>
        <w:t>st,</w:t>
      </w:r>
      <w:r>
        <w:rPr>
          <w:rFonts w:eastAsia="Times New Roman" w:cs="Calibri"/>
          <w:sz w:val="24"/>
          <w:szCs w:val="24"/>
        </w:rPr>
        <w:t xml:space="preserve"> 11:59 PM</w:t>
      </w:r>
      <w:bookmarkStart w:id="0" w:name="_GoBack"/>
      <w:bookmarkEnd w:id="0"/>
    </w:p>
    <w:p>
      <w:pPr>
        <w:pStyle w:val="Normal"/>
        <w:spacing w:lineRule="auto" w:line="240" w:before="280" w:after="280"/>
        <w:rPr>
          <w:rFonts w:eastAsia="Times New Roman" w:cs="Calibri"/>
          <w:sz w:val="24"/>
          <w:szCs w:val="24"/>
        </w:rPr>
      </w:pPr>
      <w:r>
        <w:rPr>
          <w:rFonts w:eastAsia="Times New Roman" w:cs="Calibri"/>
          <w:sz w:val="24"/>
          <w:szCs w:val="24"/>
        </w:rPr>
      </w:r>
    </w:p>
    <w:p>
      <w:pPr>
        <w:pStyle w:val="ListParagraph"/>
        <w:numPr>
          <w:ilvl w:val="0"/>
          <w:numId w:val="1"/>
        </w:numPr>
        <w:spacing w:lineRule="auto" w:line="240" w:before="280" w:after="280"/>
        <w:contextualSpacing/>
        <w:rPr/>
      </w:pPr>
      <w:r>
        <w:rPr>
          <w:rFonts w:eastAsia="Times New Roman" w:cs="Calibri"/>
          <w:sz w:val="24"/>
          <w:szCs w:val="24"/>
        </w:rPr>
        <w:t>(25 points total) A file of size 1 GB is being sent from host A to host B across three hops using UDP. Each packet of data is 480 bytes of data plus 20 bytes of header information. The transmission rate at host A and each router on the way is as follows: 100Mbps, 200Mbps, and 100Mbps. The propagation speed on the network is 2.5 * 10</w:t>
      </w:r>
      <w:r>
        <w:rPr>
          <w:rFonts w:eastAsia="Times New Roman" w:cs="Calibri"/>
          <w:sz w:val="24"/>
          <w:szCs w:val="24"/>
          <w:vertAlign w:val="superscript"/>
        </w:rPr>
        <w:t>8</w:t>
      </w:r>
      <w:r>
        <w:rPr>
          <w:rFonts w:eastAsia="Times New Roman" w:cs="Calibri"/>
          <w:sz w:val="24"/>
          <w:szCs w:val="24"/>
        </w:rPr>
        <w:t xml:space="preserve"> meters per second. The first hop is 1000km, the second is 1500 km, and the third is 2000 km. (Ignore queuing and processing delay.) </w:t>
      </w:r>
    </w:p>
    <w:p>
      <w:pPr>
        <w:pStyle w:val="ListParagraph"/>
        <w:spacing w:lineRule="auto" w:line="240" w:before="280" w:after="280"/>
        <w:contextualSpacing/>
        <w:rPr>
          <w:rFonts w:eastAsia="Times New Roman" w:cs="Calibri"/>
          <w:sz w:val="24"/>
          <w:szCs w:val="24"/>
        </w:rPr>
      </w:pPr>
      <w:r>
        <w:rPr>
          <w:rFonts w:eastAsia="Times New Roman" w:cs="Calibri"/>
          <w:sz w:val="24"/>
          <w:szCs w:val="24"/>
        </w:rPr>
      </w:r>
    </w:p>
    <w:p>
      <w:pPr>
        <w:pStyle w:val="ListParagraph"/>
        <w:spacing w:lineRule="auto" w:line="240" w:before="280" w:after="280"/>
        <w:contextualSpacing/>
        <w:rPr>
          <w:rFonts w:eastAsia="Times New Roman" w:cs="Calibri"/>
          <w:sz w:val="24"/>
          <w:szCs w:val="24"/>
        </w:rPr>
      </w:pPr>
      <w:r>
        <w:rPr>
          <w:rFonts w:eastAsia="Times New Roman" w:cs="Calibri"/>
          <w:sz w:val="24"/>
          <w:szCs w:val="24"/>
        </w:rPr>
      </w:r>
    </w:p>
    <w:p>
      <w:pPr>
        <w:pStyle w:val="ListParagraph"/>
        <w:spacing w:lineRule="auto" w:line="276" w:before="0" w:after="200"/>
        <w:ind w:left="1440" w:right="0" w:hanging="0"/>
        <w:contextualSpacing/>
        <w:rPr>
          <w:rFonts w:cs="Calibri"/>
        </w:rPr>
      </w:pPr>
      <w:r>
        <w:rPr>
          <w:rFonts w:cs="Calibri"/>
        </w:rPr>
        <mc:AlternateContent>
          <mc:Choice Requires="wps">
            <w:drawing>
              <wp:anchor behindDoc="0" distT="0" distB="28575" distL="114300" distR="142875" simplePos="0" locked="0" layoutInCell="1" allowOverlap="1" relativeHeight="5">
                <wp:simplePos x="0" y="0"/>
                <wp:positionH relativeFrom="column">
                  <wp:posOffset>2249170</wp:posOffset>
                </wp:positionH>
                <wp:positionV relativeFrom="paragraph">
                  <wp:posOffset>325120</wp:posOffset>
                </wp:positionV>
                <wp:extent cx="372110" cy="314960"/>
                <wp:effectExtent l="0" t="0" r="0" b="0"/>
                <wp:wrapNone/>
                <wp:docPr id="1" name="Text Box 3"/>
                <a:graphic xmlns:a="http://schemas.openxmlformats.org/drawingml/2006/main">
                  <a:graphicData uri="http://schemas.microsoft.com/office/word/2010/wordprocessingShape">
                    <wps:wsp>
                      <wps:cNvSpPr/>
                      <wps:spPr>
                        <a:xfrm>
                          <a:off x="0" y="0"/>
                          <a:ext cx="371520" cy="31428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auto"/>
                              </w:rPr>
                              <w:t>R1</w:t>
                            </w:r>
                          </w:p>
                        </w:txbxContent>
                      </wps:txbx>
                      <wps:bodyPr>
                        <a:noAutofit/>
                      </wps:bodyPr>
                    </wps:wsp>
                  </a:graphicData>
                </a:graphic>
              </wp:anchor>
            </w:drawing>
          </mc:Choice>
          <mc:Fallback>
            <w:pict>
              <v:rect id="shape_0" ID="Text Box 3" fillcolor="white" stroked="t" style="position:absolute;margin-left:177.1pt;margin-top:25.6pt;width:29.2pt;height:24.7pt">
                <w10:wrap type="square"/>
                <v:fill o:detectmouseclick="t" type="solid" color2="black"/>
                <v:stroke color="black" weight="6480" joinstyle="round" endcap="flat"/>
                <v:textbox>
                  <w:txbxContent>
                    <w:p>
                      <w:pPr>
                        <w:pStyle w:val="FrameContents"/>
                        <w:spacing w:before="0" w:after="160"/>
                        <w:rPr/>
                      </w:pPr>
                      <w:r>
                        <w:rPr>
                          <w:color w:val="auto"/>
                        </w:rPr>
                        <w:t>R1</w:t>
                      </w:r>
                    </w:p>
                  </w:txbxContent>
                </v:textbox>
              </v:rect>
            </w:pict>
          </mc:Fallback>
        </mc:AlternateContent>
        <mc:AlternateContent>
          <mc:Choice Requires="wps">
            <w:drawing>
              <wp:anchor behindDoc="0" distT="38100" distB="57150" distL="114300" distR="152400" simplePos="0" locked="0" layoutInCell="1" allowOverlap="1" relativeHeight="8">
                <wp:simplePos x="0" y="0"/>
                <wp:positionH relativeFrom="margin">
                  <wp:posOffset>156845</wp:posOffset>
                </wp:positionH>
                <wp:positionV relativeFrom="paragraph">
                  <wp:posOffset>48260</wp:posOffset>
                </wp:positionV>
                <wp:extent cx="668020" cy="972820"/>
                <wp:effectExtent l="0" t="0" r="0" b="0"/>
                <wp:wrapNone/>
                <wp:docPr id="3" name="Right Arrow 15"/>
                <a:graphic xmlns:a="http://schemas.openxmlformats.org/drawingml/2006/main">
                  <a:graphicData uri="http://schemas.microsoft.com/office/word/2010/wordprocessingShape">
                    <wps:wsp>
                      <wps:cNvSpPr/>
                      <wps:spPr>
                        <a:xfrm>
                          <a:off x="0" y="0"/>
                          <a:ext cx="667440" cy="972360"/>
                        </a:xfrm>
                        <a:prstGeom prst="rightArrow">
                          <a:avLst>
                            <a:gd name="adj1" fmla="val 50000"/>
                            <a:gd name="adj2" fmla="val 50000"/>
                          </a:avLst>
                        </a:prstGeom>
                        <a:solidFill>
                          <a:srgbClr val="ffffff"/>
                        </a:solidFill>
                        <a:ln w="12600">
                          <a:solidFill>
                            <a:srgbClr val="ed7d31"/>
                          </a:solidFill>
                          <a:miter/>
                        </a:ln>
                      </wps:spPr>
                      <wps:style>
                        <a:lnRef idx="0"/>
                        <a:fillRef idx="0"/>
                        <a:effectRef idx="0"/>
                        <a:fontRef idx="minor"/>
                      </wps:style>
                      <wps:txbx>
                        <w:txbxContent>
                          <w:p>
                            <w:pPr>
                              <w:pStyle w:val="FrameContents"/>
                              <w:spacing w:before="0" w:after="160"/>
                              <w:jc w:val="center"/>
                              <w:rPr/>
                            </w:pPr>
                            <w:r>
                              <w:rPr>
                                <w:rFonts w:ascii="Calibri Light" w:hAnsi="Calibri Light"/>
                                <w:b/>
                                <w:color w:val="000000"/>
                                <w:sz w:val="16"/>
                              </w:rPr>
                              <w:t>Packet length L</w:t>
                              <w:br/>
                              <w:t>1 GB</w:t>
                            </w:r>
                          </w:p>
                        </w:txbxContent>
                      </wps:txbx>
                      <wps:bodyPr anchor="ctr">
                        <a:noAutofit/>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Right Arrow 15" fillcolor="white" stroked="t" style="position:absolute;margin-left:12.35pt;margin-top:3.8pt;width:52.5pt;height:76.5pt;mso-position-horizontal-relative:margin" type="shapetype_13">
                <w10:wrap type="square"/>
                <v:fill o:detectmouseclick="t" type="solid" color2="black"/>
                <v:stroke color="#ed7d31" weight="12600" joinstyle="miter" endcap="flat"/>
                <v:textbox>
                  <w:txbxContent>
                    <w:p>
                      <w:pPr>
                        <w:pStyle w:val="FrameContents"/>
                        <w:spacing w:before="0" w:after="160"/>
                        <w:jc w:val="center"/>
                        <w:rPr/>
                      </w:pPr>
                      <w:r>
                        <w:rPr>
                          <w:rFonts w:ascii="Calibri Light" w:hAnsi="Calibri Light"/>
                          <w:b/>
                          <w:color w:val="000000"/>
                          <w:sz w:val="16"/>
                        </w:rPr>
                        <w:t>Packet length L</w:t>
                        <w:br/>
                        <w:t>1 GB</w:t>
                      </w:r>
                    </w:p>
                  </w:txbxContent>
                </v:textbox>
              </v:shape>
            </w:pict>
          </mc:Fallback>
        </mc:AlternateContent>
        <mc:AlternateContent>
          <mc:Choice Requires="wps">
            <w:drawing>
              <wp:anchor behindDoc="0" distT="0" distB="19685" distL="114300" distR="127000" simplePos="0" locked="0" layoutInCell="1" allowOverlap="1" relativeHeight="11">
                <wp:simplePos x="0" y="0"/>
                <wp:positionH relativeFrom="column">
                  <wp:posOffset>1350645</wp:posOffset>
                </wp:positionH>
                <wp:positionV relativeFrom="paragraph">
                  <wp:posOffset>60325</wp:posOffset>
                </wp:positionV>
                <wp:extent cx="749935" cy="247650"/>
                <wp:effectExtent l="0" t="0" r="0" b="0"/>
                <wp:wrapNone/>
                <wp:docPr id="5" name="Text Box 21"/>
                <a:graphic xmlns:a="http://schemas.openxmlformats.org/drawingml/2006/main">
                  <a:graphicData uri="http://schemas.microsoft.com/office/word/2010/wordprocessingShape">
                    <wps:wsp>
                      <wps:cNvSpPr/>
                      <wps:spPr>
                        <a:xfrm>
                          <a:off x="0" y="0"/>
                          <a:ext cx="749160" cy="24696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FF0000"/>
                                <w:sz w:val="14"/>
                              </w:rPr>
                              <w:t>R = 100Mbps</w:t>
                            </w:r>
                          </w:p>
                        </w:txbxContent>
                      </wps:txbx>
                      <wps:bodyPr>
                        <a:noAutofit/>
                      </wps:bodyPr>
                    </wps:wsp>
                  </a:graphicData>
                </a:graphic>
              </wp:anchor>
            </w:drawing>
          </mc:Choice>
          <mc:Fallback>
            <w:pict>
              <v:rect id="shape_0" ID="Text Box 21" fillcolor="white" stroked="t" style="position:absolute;margin-left:106.35pt;margin-top:4.75pt;width:58.95pt;height:19.4pt">
                <w10:wrap type="square"/>
                <v:fill o:detectmouseclick="t" type="solid" color2="black"/>
                <v:stroke color="black" weight="6480" joinstyle="round" endcap="flat"/>
                <v:textbox>
                  <w:txbxContent>
                    <w:p>
                      <w:pPr>
                        <w:pStyle w:val="FrameContents"/>
                        <w:spacing w:before="0" w:after="160"/>
                        <w:rPr/>
                      </w:pPr>
                      <w:r>
                        <w:rPr>
                          <w:color w:val="FF0000"/>
                          <w:sz w:val="14"/>
                        </w:rPr>
                        <w:t>R = 100Mbps</w:t>
                      </w:r>
                    </w:p>
                  </w:txbxContent>
                </v:textbox>
              </v:rect>
            </w:pict>
          </mc:Fallback>
        </mc:AlternateContent>
        <mc:AlternateContent>
          <mc:Choice Requires="wps">
            <w:drawing>
              <wp:anchor behindDoc="0" distT="0" distB="17145" distL="114300" distR="140970" simplePos="0" locked="0" layoutInCell="1" allowOverlap="1" relativeHeight="14">
                <wp:simplePos x="0" y="0"/>
                <wp:positionH relativeFrom="column">
                  <wp:posOffset>4621530</wp:posOffset>
                </wp:positionH>
                <wp:positionV relativeFrom="paragraph">
                  <wp:posOffset>67945</wp:posOffset>
                </wp:positionV>
                <wp:extent cx="716915" cy="288925"/>
                <wp:effectExtent l="0" t="0" r="0" b="0"/>
                <wp:wrapNone/>
                <wp:docPr id="7" name="Text Box 19"/>
                <a:graphic xmlns:a="http://schemas.openxmlformats.org/drawingml/2006/main">
                  <a:graphicData uri="http://schemas.microsoft.com/office/word/2010/wordprocessingShape">
                    <wps:wsp>
                      <wps:cNvSpPr/>
                      <wps:spPr>
                        <a:xfrm>
                          <a:off x="0" y="0"/>
                          <a:ext cx="716400" cy="28836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FF0000"/>
                                <w:sz w:val="14"/>
                              </w:rPr>
                              <w:t>R = 100Mbps</w:t>
                            </w:r>
                          </w:p>
                        </w:txbxContent>
                      </wps:txbx>
                      <wps:bodyPr>
                        <a:noAutofit/>
                      </wps:bodyPr>
                    </wps:wsp>
                  </a:graphicData>
                </a:graphic>
              </wp:anchor>
            </w:drawing>
          </mc:Choice>
          <mc:Fallback>
            <w:pict>
              <v:rect id="shape_0" ID="Text Box 19" fillcolor="white" stroked="t" style="position:absolute;margin-left:363.9pt;margin-top:5.35pt;width:56.35pt;height:22.65pt">
                <w10:wrap type="square"/>
                <v:fill o:detectmouseclick="t" type="solid" color2="black"/>
                <v:stroke color="black" weight="6480" joinstyle="round" endcap="flat"/>
                <v:textbox>
                  <w:txbxContent>
                    <w:p>
                      <w:pPr>
                        <w:pStyle w:val="FrameContents"/>
                        <w:spacing w:before="0" w:after="160"/>
                        <w:rPr/>
                      </w:pPr>
                      <w:r>
                        <w:rPr>
                          <w:color w:val="FF0000"/>
                          <w:sz w:val="14"/>
                        </w:rPr>
                        <w:t>R = 100Mbps</w:t>
                      </w:r>
                    </w:p>
                  </w:txbxContent>
                </v:textbox>
              </v:rect>
            </w:pict>
          </mc:Fallback>
        </mc:AlternateContent>
        <mc:AlternateContent>
          <mc:Choice Requires="wps">
            <w:drawing>
              <wp:anchor behindDoc="0" distT="0" distB="19685" distL="114300" distR="138430" simplePos="0" locked="0" layoutInCell="1" allowOverlap="1" relativeHeight="17">
                <wp:simplePos x="0" y="0"/>
                <wp:positionH relativeFrom="column">
                  <wp:posOffset>2989580</wp:posOffset>
                </wp:positionH>
                <wp:positionV relativeFrom="paragraph">
                  <wp:posOffset>76200</wp:posOffset>
                </wp:positionV>
                <wp:extent cx="701040" cy="247650"/>
                <wp:effectExtent l="0" t="0" r="0" b="0"/>
                <wp:wrapNone/>
                <wp:docPr id="9" name="Text Box 20"/>
                <a:graphic xmlns:a="http://schemas.openxmlformats.org/drawingml/2006/main">
                  <a:graphicData uri="http://schemas.microsoft.com/office/word/2010/wordprocessingShape">
                    <wps:wsp>
                      <wps:cNvSpPr/>
                      <wps:spPr>
                        <a:xfrm>
                          <a:off x="0" y="0"/>
                          <a:ext cx="700560" cy="24696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FF0000"/>
                                <w:sz w:val="14"/>
                              </w:rPr>
                              <w:t>R = 200Mbps</w:t>
                            </w:r>
                          </w:p>
                        </w:txbxContent>
                      </wps:txbx>
                      <wps:bodyPr>
                        <a:noAutofit/>
                      </wps:bodyPr>
                    </wps:wsp>
                  </a:graphicData>
                </a:graphic>
              </wp:anchor>
            </w:drawing>
          </mc:Choice>
          <mc:Fallback>
            <w:pict>
              <v:rect id="shape_0" ID="Text Box 20" fillcolor="white" stroked="t" style="position:absolute;margin-left:235.4pt;margin-top:6pt;width:55.1pt;height:19.4pt">
                <w10:wrap type="square"/>
                <v:fill o:detectmouseclick="t" type="solid" color2="black"/>
                <v:stroke color="black" weight="6480" joinstyle="round" endcap="flat"/>
                <v:textbox>
                  <w:txbxContent>
                    <w:p>
                      <w:pPr>
                        <w:pStyle w:val="FrameContents"/>
                        <w:spacing w:before="0" w:after="160"/>
                        <w:rPr/>
                      </w:pPr>
                      <w:r>
                        <w:rPr>
                          <w:color w:val="FF0000"/>
                          <w:sz w:val="14"/>
                        </w:rPr>
                        <w:t>R = 200Mbps</w:t>
                      </w:r>
                    </w:p>
                  </w:txbxContent>
                </v:textbox>
              </v:rect>
            </w:pict>
          </mc:Fallback>
        </mc:AlternateContent>
        <mc:AlternateContent>
          <mc:Choice Requires="wps">
            <w:drawing>
              <wp:anchor behindDoc="0" distT="19050" distB="76200" distL="133350" distR="161925" simplePos="0" locked="0" layoutInCell="1" allowOverlap="1" relativeHeight="21">
                <wp:simplePos x="0" y="0"/>
                <wp:positionH relativeFrom="column">
                  <wp:posOffset>5448300</wp:posOffset>
                </wp:positionH>
                <wp:positionV relativeFrom="paragraph">
                  <wp:posOffset>271780</wp:posOffset>
                </wp:positionV>
                <wp:extent cx="410210" cy="419735"/>
                <wp:effectExtent l="0" t="0" r="0" b="0"/>
                <wp:wrapNone/>
                <wp:docPr id="11" name="Oval Callout 4"/>
                <a:graphic xmlns:a="http://schemas.openxmlformats.org/drawingml/2006/main">
                  <a:graphicData uri="http://schemas.microsoft.com/office/word/2010/wordprocessingShape">
                    <wps:wsp>
                      <wps:cNvSpPr/>
                      <wps:spPr>
                        <a:xfrm>
                          <a:off x="0" y="0"/>
                          <a:ext cx="409680" cy="419040"/>
                        </a:xfrm>
                        <a:prstGeom prst="wedgeEllipseCallout">
                          <a:avLst>
                            <a:gd name="adj1" fmla="val -20833"/>
                            <a:gd name="adj2" fmla="val 62500"/>
                          </a:avLst>
                        </a:prstGeom>
                        <a:solidFill>
                          <a:srgbClr val="5b9bd5"/>
                        </a:solidFill>
                        <a:ln w="12600">
                          <a:solidFill>
                            <a:srgbClr val="43729d"/>
                          </a:solidFill>
                          <a:miter/>
                        </a:ln>
                      </wps:spPr>
                      <wps:style>
                        <a:lnRef idx="0"/>
                        <a:fillRef idx="0"/>
                        <a:effectRef idx="0"/>
                        <a:fontRef idx="minor"/>
                      </wps:style>
                      <wps:txbx>
                        <w:txbxContent>
                          <w:p>
                            <w:pPr>
                              <w:pStyle w:val="FrameContents"/>
                              <w:spacing w:before="0" w:after="160"/>
                              <w:jc w:val="center"/>
                              <w:rPr/>
                            </w:pPr>
                            <w:r>
                              <w:rPr>
                                <w:color w:val="FFFFFF"/>
                              </w:rPr>
                              <w:t>B</w:t>
                            </w:r>
                          </w:p>
                        </w:txbxContent>
                      </wps:txbx>
                      <wps:bodyPr anchor="ctr">
                        <a:noAutofit/>
                      </wps:bodyPr>
                    </wps:wsp>
                  </a:graphicData>
                </a:graphic>
              </wp:anchor>
            </w:drawing>
          </mc:Choice>
          <mc:Fallback>
            <w:pict>
              <v:rect id="shape_0" ID="Oval Callout 4" fillcolor="#5b9bd5" stroked="t" style="position:absolute;margin-left:429pt;margin-top:21.4pt;width:32.2pt;height:32.95pt">
                <w10:wrap type="square"/>
                <v:fill o:detectmouseclick="t" type="solid" color2="#a4642a"/>
                <v:stroke color="#43729d" weight="12600" joinstyle="miter" endcap="flat"/>
                <v:textbox>
                  <w:txbxContent>
                    <w:p>
                      <w:pPr>
                        <w:pStyle w:val="FrameContents"/>
                        <w:spacing w:before="0" w:after="160"/>
                        <w:jc w:val="center"/>
                        <w:rPr/>
                      </w:pPr>
                      <w:r>
                        <w:rPr>
                          <w:color w:val="FFFFFF"/>
                        </w:rPr>
                        <w:t>B</w:t>
                      </w:r>
                    </w:p>
                  </w:txbxContent>
                </v:textbox>
              </v:rect>
            </w:pict>
          </mc:Fallback>
        </mc:AlternateContent>
        <mc:AlternateContent>
          <mc:Choice Requires="wps">
            <w:drawing>
              <wp:anchor behindDoc="0" distT="19050" distB="95250" distL="133350" distR="161925" simplePos="0" locked="0" layoutInCell="1" allowOverlap="1" relativeHeight="25">
                <wp:simplePos x="0" y="0"/>
                <wp:positionH relativeFrom="column">
                  <wp:posOffset>924560</wp:posOffset>
                </wp:positionH>
                <wp:positionV relativeFrom="paragraph">
                  <wp:posOffset>309245</wp:posOffset>
                </wp:positionV>
                <wp:extent cx="410210" cy="419735"/>
                <wp:effectExtent l="0" t="0" r="0" b="0"/>
                <wp:wrapNone/>
                <wp:docPr id="13" name="Oval Callout 7"/>
                <a:graphic xmlns:a="http://schemas.openxmlformats.org/drawingml/2006/main">
                  <a:graphicData uri="http://schemas.microsoft.com/office/word/2010/wordprocessingShape">
                    <wps:wsp>
                      <wps:cNvSpPr/>
                      <wps:spPr>
                        <a:xfrm>
                          <a:off x="0" y="0"/>
                          <a:ext cx="409680" cy="419040"/>
                        </a:xfrm>
                        <a:prstGeom prst="wedgeEllipseCallout">
                          <a:avLst>
                            <a:gd name="adj1" fmla="val -20833"/>
                            <a:gd name="adj2" fmla="val 62500"/>
                          </a:avLst>
                        </a:prstGeom>
                        <a:solidFill>
                          <a:srgbClr val="5b9bd5"/>
                        </a:solidFill>
                        <a:ln w="12600">
                          <a:solidFill>
                            <a:srgbClr val="43729d"/>
                          </a:solidFill>
                          <a:miter/>
                        </a:ln>
                      </wps:spPr>
                      <wps:style>
                        <a:lnRef idx="0"/>
                        <a:fillRef idx="0"/>
                        <a:effectRef idx="0"/>
                        <a:fontRef idx="minor"/>
                      </wps:style>
                      <wps:txbx>
                        <w:txbxContent>
                          <w:p>
                            <w:pPr>
                              <w:pStyle w:val="FrameContents"/>
                              <w:spacing w:before="0" w:after="160"/>
                              <w:jc w:val="center"/>
                              <w:rPr/>
                            </w:pPr>
                            <w:r>
                              <w:rPr>
                                <w:color w:val="FFFFFF"/>
                              </w:rPr>
                              <w:t>A</w:t>
                            </w:r>
                          </w:p>
                        </w:txbxContent>
                      </wps:txbx>
                      <wps:bodyPr anchor="ctr">
                        <a:noAutofit/>
                      </wps:bodyPr>
                    </wps:wsp>
                  </a:graphicData>
                </a:graphic>
              </wp:anchor>
            </w:drawing>
          </mc:Choice>
          <mc:Fallback>
            <w:pict>
              <v:rect id="shape_0" ID="Oval Callout 7" fillcolor="#5b9bd5" stroked="t" style="position:absolute;margin-left:72.8pt;margin-top:24.35pt;width:32.2pt;height:32.95pt">
                <w10:wrap type="square"/>
                <v:fill o:detectmouseclick="t" type="solid" color2="#a4642a"/>
                <v:stroke color="#43729d" weight="12600" joinstyle="miter" endcap="flat"/>
                <v:textbox>
                  <w:txbxContent>
                    <w:p>
                      <w:pPr>
                        <w:pStyle w:val="FrameContents"/>
                        <w:spacing w:before="0" w:after="160"/>
                        <w:jc w:val="center"/>
                        <w:rPr/>
                      </w:pPr>
                      <w:r>
                        <w:rPr>
                          <w:color w:val="FFFFFF"/>
                        </w:rPr>
                        <w:t>A</w:t>
                      </w:r>
                    </w:p>
                  </w:txbxContent>
                </v:textbox>
              </v:rect>
            </w:pict>
          </mc:Fallback>
        </mc:AlternateContent>
      </w:r>
    </w:p>
    <w:p>
      <w:pPr>
        <w:pStyle w:val="Normal"/>
        <w:rPr>
          <w:rFonts w:cs="Calibri"/>
        </w:rPr>
      </w:pPr>
      <w:r>
        <w:rPr>
          <w:rFonts w:cs="Calibri"/>
        </w:rPr>
        <mc:AlternateContent>
          <mc:Choice Requires="wps">
            <w:drawing>
              <wp:anchor behindDoc="0" distT="0" distB="28575" distL="114300" distR="142875" simplePos="0" locked="0" layoutInCell="1" allowOverlap="1" relativeHeight="3">
                <wp:simplePos x="0" y="0"/>
                <wp:positionH relativeFrom="column">
                  <wp:posOffset>3989705</wp:posOffset>
                </wp:positionH>
                <wp:positionV relativeFrom="paragraph">
                  <wp:posOffset>12700</wp:posOffset>
                </wp:positionV>
                <wp:extent cx="372110" cy="314960"/>
                <wp:effectExtent l="0" t="0" r="0" b="0"/>
                <wp:wrapNone/>
                <wp:docPr id="15" name="Text Box 2"/>
                <a:graphic xmlns:a="http://schemas.openxmlformats.org/drawingml/2006/main">
                  <a:graphicData uri="http://schemas.microsoft.com/office/word/2010/wordprocessingShape">
                    <wps:wsp>
                      <wps:cNvSpPr/>
                      <wps:spPr>
                        <a:xfrm>
                          <a:off x="0" y="0"/>
                          <a:ext cx="371520" cy="31428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auto"/>
                              </w:rPr>
                              <w:t>R2</w:t>
                            </w:r>
                          </w:p>
                        </w:txbxContent>
                      </wps:txbx>
                      <wps:bodyPr>
                        <a:noAutofit/>
                      </wps:bodyPr>
                    </wps:wsp>
                  </a:graphicData>
                </a:graphic>
              </wp:anchor>
            </w:drawing>
          </mc:Choice>
          <mc:Fallback>
            <w:pict>
              <v:rect id="shape_0" ID="Text Box 2" fillcolor="white" stroked="t" style="position:absolute;margin-left:314.15pt;margin-top:1pt;width:29.2pt;height:24.7pt">
                <w10:wrap type="square"/>
                <v:fill o:detectmouseclick="t" type="solid" color2="black"/>
                <v:stroke color="black" weight="6480" joinstyle="round" endcap="flat"/>
                <v:textbox>
                  <w:txbxContent>
                    <w:p>
                      <w:pPr>
                        <w:pStyle w:val="FrameContents"/>
                        <w:spacing w:before="0" w:after="160"/>
                        <w:rPr/>
                      </w:pPr>
                      <w:r>
                        <w:rPr>
                          <w:color w:val="auto"/>
                        </w:rPr>
                        <w:t>R2</w:t>
                      </w:r>
                    </w:p>
                  </w:txbxContent>
                </v:textbox>
              </v:rect>
            </w:pict>
          </mc:Fallback>
        </mc:AlternateContent>
        <mc:AlternateContent>
          <mc:Choice Requires="wps">
            <w:drawing>
              <wp:anchor behindDoc="0" distT="0" distB="19685" distL="114300" distR="127000" simplePos="0" locked="0" layoutInCell="1" allowOverlap="1" relativeHeight="6">
                <wp:simplePos x="0" y="0"/>
                <wp:positionH relativeFrom="column">
                  <wp:posOffset>2954020</wp:posOffset>
                </wp:positionH>
                <wp:positionV relativeFrom="paragraph">
                  <wp:posOffset>283845</wp:posOffset>
                </wp:positionV>
                <wp:extent cx="749935" cy="247650"/>
                <wp:effectExtent l="0" t="0" r="0" b="0"/>
                <wp:wrapNone/>
                <wp:docPr id="17" name="Text Box 23"/>
                <a:graphic xmlns:a="http://schemas.openxmlformats.org/drawingml/2006/main">
                  <a:graphicData uri="http://schemas.microsoft.com/office/word/2010/wordprocessingShape">
                    <wps:wsp>
                      <wps:cNvSpPr/>
                      <wps:spPr>
                        <a:xfrm>
                          <a:off x="0" y="0"/>
                          <a:ext cx="749160" cy="24696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FF0000"/>
                                <w:sz w:val="14"/>
                              </w:rPr>
                              <w:t>1500 KM</w:t>
                            </w:r>
                          </w:p>
                        </w:txbxContent>
                      </wps:txbx>
                      <wps:bodyPr>
                        <a:noAutofit/>
                      </wps:bodyPr>
                    </wps:wsp>
                  </a:graphicData>
                </a:graphic>
              </wp:anchor>
            </w:drawing>
          </mc:Choice>
          <mc:Fallback>
            <w:pict>
              <v:rect id="shape_0" ID="Text Box 23" fillcolor="white" stroked="t" style="position:absolute;margin-left:232.6pt;margin-top:22.35pt;width:58.95pt;height:19.4pt">
                <w10:wrap type="square"/>
                <v:fill o:detectmouseclick="t" type="solid" color2="black"/>
                <v:stroke color="black" weight="6480" joinstyle="round" endcap="flat"/>
                <v:textbox>
                  <w:txbxContent>
                    <w:p>
                      <w:pPr>
                        <w:pStyle w:val="FrameContents"/>
                        <w:spacing w:before="0" w:after="160"/>
                        <w:rPr/>
                      </w:pPr>
                      <w:r>
                        <w:rPr>
                          <w:color w:val="FF0000"/>
                          <w:sz w:val="14"/>
                        </w:rPr>
                        <w:t>1500 KM</w:t>
                      </w:r>
                    </w:p>
                  </w:txbxContent>
                </v:textbox>
              </v:rect>
            </w:pict>
          </mc:Fallback>
        </mc:AlternateContent>
        <mc:AlternateContent>
          <mc:Choice Requires="wps">
            <w:drawing>
              <wp:anchor behindDoc="0" distT="0" distB="37465" distL="114300" distR="125730" simplePos="0" locked="0" layoutInCell="1" allowOverlap="1" relativeHeight="27">
                <wp:simplePos x="0" y="0"/>
                <wp:positionH relativeFrom="column">
                  <wp:posOffset>4358640</wp:posOffset>
                </wp:positionH>
                <wp:positionV relativeFrom="paragraph">
                  <wp:posOffset>154940</wp:posOffset>
                </wp:positionV>
                <wp:extent cx="1094740" cy="1905"/>
                <wp:effectExtent l="0" t="0" r="0" b="0"/>
                <wp:wrapNone/>
                <wp:docPr id="19" name="Straight Connector 5"/>
                <a:graphic xmlns:a="http://schemas.openxmlformats.org/drawingml/2006/main">
                  <a:graphicData uri="http://schemas.microsoft.com/office/word/2010/wordprocessingShape">
                    <wps:wsp>
                      <wps:cNvSpPr/>
                      <wps:spPr>
                        <a:xfrm flipH="1">
                          <a:off x="0" y="0"/>
                          <a:ext cx="1094040" cy="1440"/>
                        </a:xfrm>
                        <a:prstGeom prst="line">
                          <a:avLst/>
                        </a:prstGeom>
                        <a:ln w="19080">
                          <a:solidFill>
                            <a:srgbClr val="70ad47"/>
                          </a:solidFill>
                          <a:miter/>
                        </a:ln>
                      </wps:spPr>
                      <wps:style>
                        <a:lnRef idx="0"/>
                        <a:fillRef idx="0"/>
                        <a:effectRef idx="0"/>
                        <a:fontRef idx="minor"/>
                      </wps:style>
                      <wps:bodyPr/>
                    </wps:wsp>
                  </a:graphicData>
                </a:graphic>
              </wp:anchor>
            </w:drawing>
          </mc:Choice>
          <mc:Fallback>
            <w:pict>
              <v:line id="shape_0" from="343.2pt,12.15pt" to="429.3pt,12.2pt" ID="Straight Connector 5" stroked="t" style="position:absolute;flip:x">
                <v:stroke color="#70ad47" weight="19080" joinstyle="miter" endcap="flat"/>
                <v:fill o:detectmouseclick="t" on="false"/>
              </v:line>
            </w:pict>
          </mc:Fallback>
        </mc:AlternateContent>
        <mc:AlternateContent>
          <mc:Choice Requires="wps">
            <w:drawing>
              <wp:anchor behindDoc="0" distT="0" distB="19050" distL="114300" distR="125730" simplePos="0" locked="0" layoutInCell="1" allowOverlap="1" relativeHeight="28">
                <wp:simplePos x="0" y="0"/>
                <wp:positionH relativeFrom="column">
                  <wp:posOffset>1334770</wp:posOffset>
                </wp:positionH>
                <wp:positionV relativeFrom="paragraph">
                  <wp:posOffset>179705</wp:posOffset>
                </wp:positionV>
                <wp:extent cx="923290" cy="1270"/>
                <wp:effectExtent l="0" t="0" r="0" b="0"/>
                <wp:wrapNone/>
                <wp:docPr id="20" name="Straight Connector 14"/>
                <a:graphic xmlns:a="http://schemas.openxmlformats.org/drawingml/2006/main">
                  <a:graphicData uri="http://schemas.microsoft.com/office/word/2010/wordprocessingShape">
                    <wps:wsp>
                      <wps:cNvSpPr/>
                      <wps:spPr>
                        <a:xfrm flipH="1">
                          <a:off x="0" y="0"/>
                          <a:ext cx="922680" cy="720"/>
                        </a:xfrm>
                        <a:prstGeom prst="line">
                          <a:avLst/>
                        </a:prstGeom>
                        <a:ln w="19080">
                          <a:solidFill>
                            <a:srgbClr val="70ad47"/>
                          </a:solidFill>
                          <a:miter/>
                        </a:ln>
                      </wps:spPr>
                      <wps:style>
                        <a:lnRef idx="0"/>
                        <a:fillRef idx="0"/>
                        <a:effectRef idx="0"/>
                        <a:fontRef idx="minor"/>
                      </wps:style>
                      <wps:bodyPr/>
                    </wps:wsp>
                  </a:graphicData>
                </a:graphic>
              </wp:anchor>
            </w:drawing>
          </mc:Choice>
          <mc:Fallback>
            <w:pict>
              <v:line id="shape_0" from="105.1pt,14.15pt" to="177.7pt,14.15pt" ID="Straight Connector 14" stroked="t" style="position:absolute;flip:x">
                <v:stroke color="#70ad47" weight="19080" joinstyle="miter" endcap="flat"/>
                <v:fill o:detectmouseclick="t" on="false"/>
              </v:line>
            </w:pict>
          </mc:Fallback>
        </mc:AlternateContent>
        <mc:AlternateContent>
          <mc:Choice Requires="wps">
            <w:drawing>
              <wp:anchor behindDoc="0" distT="0" distB="19050" distL="114300" distR="130175" simplePos="0" locked="0" layoutInCell="1" allowOverlap="1" relativeHeight="29">
                <wp:simplePos x="0" y="0"/>
                <wp:positionH relativeFrom="column">
                  <wp:posOffset>2611755</wp:posOffset>
                </wp:positionH>
                <wp:positionV relativeFrom="paragraph">
                  <wp:posOffset>154305</wp:posOffset>
                </wp:positionV>
                <wp:extent cx="1376045" cy="635"/>
                <wp:effectExtent l="0" t="0" r="0" b="0"/>
                <wp:wrapNone/>
                <wp:docPr id="21" name="Straight Connector 17"/>
                <a:graphic xmlns:a="http://schemas.openxmlformats.org/drawingml/2006/main">
                  <a:graphicData uri="http://schemas.microsoft.com/office/word/2010/wordprocessingShape">
                    <wps:wsp>
                      <wps:cNvSpPr/>
                      <wps:spPr>
                        <a:xfrm flipH="1">
                          <a:off x="0" y="0"/>
                          <a:ext cx="1375560" cy="0"/>
                        </a:xfrm>
                        <a:prstGeom prst="line">
                          <a:avLst/>
                        </a:prstGeom>
                        <a:ln w="19080">
                          <a:solidFill>
                            <a:srgbClr val="70ad47"/>
                          </a:solidFill>
                          <a:miter/>
                        </a:ln>
                      </wps:spPr>
                      <wps:style>
                        <a:lnRef idx="0"/>
                        <a:fillRef idx="0"/>
                        <a:effectRef idx="0"/>
                        <a:fontRef idx="minor"/>
                      </wps:style>
                      <wps:bodyPr/>
                    </wps:wsp>
                  </a:graphicData>
                </a:graphic>
              </wp:anchor>
            </w:drawing>
          </mc:Choice>
          <mc:Fallback>
            <w:pict>
              <v:line id="shape_0" from="205.65pt,12.15pt" to="313.9pt,12.15pt" ID="Straight Connector 17" stroked="t" style="position:absolute;flip:x">
                <v:stroke color="#70ad47" weight="19080" joinstyle="miter" endcap="flat"/>
                <v:fill o:detectmouseclick="t" on="false"/>
              </v:line>
            </w:pict>
          </mc:Fallback>
        </mc:AlternateContent>
        <mc:AlternateContent>
          <mc:Choice Requires="wps">
            <w:drawing>
              <wp:anchor behindDoc="0" distT="0" distB="19685" distL="114300" distR="127000" simplePos="0" locked="0" layoutInCell="1" allowOverlap="1" relativeHeight="32">
                <wp:simplePos x="0" y="0"/>
                <wp:positionH relativeFrom="column">
                  <wp:posOffset>1372870</wp:posOffset>
                </wp:positionH>
                <wp:positionV relativeFrom="paragraph">
                  <wp:posOffset>276860</wp:posOffset>
                </wp:positionV>
                <wp:extent cx="749935" cy="247650"/>
                <wp:effectExtent l="0" t="0" r="0" b="0"/>
                <wp:wrapNone/>
                <wp:docPr id="22" name="Text Box 22"/>
                <a:graphic xmlns:a="http://schemas.openxmlformats.org/drawingml/2006/main">
                  <a:graphicData uri="http://schemas.microsoft.com/office/word/2010/wordprocessingShape">
                    <wps:wsp>
                      <wps:cNvSpPr/>
                      <wps:spPr>
                        <a:xfrm>
                          <a:off x="0" y="0"/>
                          <a:ext cx="749160" cy="24696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FF0000"/>
                                <w:sz w:val="14"/>
                              </w:rPr>
                              <w:t>1000 KM</w:t>
                            </w:r>
                          </w:p>
                        </w:txbxContent>
                      </wps:txbx>
                      <wps:bodyPr>
                        <a:noAutofit/>
                      </wps:bodyPr>
                    </wps:wsp>
                  </a:graphicData>
                </a:graphic>
              </wp:anchor>
            </w:drawing>
          </mc:Choice>
          <mc:Fallback>
            <w:pict>
              <v:rect id="shape_0" ID="Text Box 22" fillcolor="white" stroked="t" style="position:absolute;margin-left:108.1pt;margin-top:21.8pt;width:58.95pt;height:19.4pt">
                <w10:wrap type="square"/>
                <v:fill o:detectmouseclick="t" type="solid" color2="black"/>
                <v:stroke color="black" weight="6480" joinstyle="round" endcap="flat"/>
                <v:textbox>
                  <w:txbxContent>
                    <w:p>
                      <w:pPr>
                        <w:pStyle w:val="FrameContents"/>
                        <w:spacing w:before="0" w:after="160"/>
                        <w:rPr/>
                      </w:pPr>
                      <w:r>
                        <w:rPr>
                          <w:color w:val="FF0000"/>
                          <w:sz w:val="14"/>
                        </w:rPr>
                        <w:t>1000 KM</w:t>
                      </w:r>
                    </w:p>
                  </w:txbxContent>
                </v:textbox>
              </v:rect>
            </w:pict>
          </mc:Fallback>
        </mc:AlternateContent>
      </w:r>
    </w:p>
    <w:p>
      <w:pPr>
        <w:pStyle w:val="ListParagraph"/>
        <w:spacing w:lineRule="auto" w:line="240" w:before="280" w:after="280"/>
        <w:contextualSpacing/>
        <w:rPr>
          <w:rFonts w:cs="Calibri"/>
        </w:rPr>
      </w:pPr>
      <w:r>
        <w:rPr>
          <w:rFonts w:cs="Calibri"/>
        </w:rPr>
        <mc:AlternateContent>
          <mc:Choice Requires="wps">
            <w:drawing>
              <wp:anchor behindDoc="0" distT="0" distB="19685" distL="114300" distR="127000" simplePos="0" locked="0" layoutInCell="1" allowOverlap="1" relativeHeight="34">
                <wp:simplePos x="0" y="0"/>
                <wp:positionH relativeFrom="column">
                  <wp:posOffset>4683125</wp:posOffset>
                </wp:positionH>
                <wp:positionV relativeFrom="paragraph">
                  <wp:posOffset>31750</wp:posOffset>
                </wp:positionV>
                <wp:extent cx="749935" cy="247650"/>
                <wp:effectExtent l="0" t="0" r="0" b="0"/>
                <wp:wrapNone/>
                <wp:docPr id="24" name="Text Box 24"/>
                <a:graphic xmlns:a="http://schemas.openxmlformats.org/drawingml/2006/main">
                  <a:graphicData uri="http://schemas.microsoft.com/office/word/2010/wordprocessingShape">
                    <wps:wsp>
                      <wps:cNvSpPr/>
                      <wps:spPr>
                        <a:xfrm>
                          <a:off x="0" y="0"/>
                          <a:ext cx="749160" cy="24696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FF0000"/>
                                <w:sz w:val="14"/>
                              </w:rPr>
                              <w:t>2000 KM</w:t>
                            </w:r>
                          </w:p>
                        </w:txbxContent>
                      </wps:txbx>
                      <wps:bodyPr>
                        <a:noAutofit/>
                      </wps:bodyPr>
                    </wps:wsp>
                  </a:graphicData>
                </a:graphic>
              </wp:anchor>
            </w:drawing>
          </mc:Choice>
          <mc:Fallback>
            <w:pict>
              <v:rect id="shape_0" ID="Text Box 24" fillcolor="white" stroked="t" style="position:absolute;margin-left:368.75pt;margin-top:2.5pt;width:58.95pt;height:19.4pt">
                <w10:wrap type="square"/>
                <v:fill o:detectmouseclick="t" type="solid" color2="black"/>
                <v:stroke color="black" weight="6480" joinstyle="round" endcap="flat"/>
                <v:textbox>
                  <w:txbxContent>
                    <w:p>
                      <w:pPr>
                        <w:pStyle w:val="FrameContents"/>
                        <w:spacing w:before="0" w:after="160"/>
                        <w:rPr/>
                      </w:pPr>
                      <w:r>
                        <w:rPr>
                          <w:color w:val="FF0000"/>
                          <w:sz w:val="14"/>
                        </w:rPr>
                        <w:t>2000 KM</w:t>
                      </w:r>
                    </w:p>
                  </w:txbxContent>
                </v:textbox>
              </v:rect>
            </w:pict>
          </mc:Fallback>
        </mc:AlternateContent>
      </w:r>
    </w:p>
    <w:p>
      <w:pPr>
        <w:pStyle w:val="ListParagraph"/>
        <w:spacing w:lineRule="auto" w:line="240" w:before="280" w:after="280"/>
        <w:ind w:left="1440" w:right="0" w:hanging="0"/>
        <w:contextualSpacing/>
        <w:rPr>
          <w:rFonts w:cs="Calibri"/>
        </w:rPr>
      </w:pPr>
      <w:r>
        <w:rPr>
          <w:rFonts w:cs="Calibri"/>
        </w:rPr>
      </w:r>
    </w:p>
    <w:p>
      <w:pPr>
        <w:pStyle w:val="ListParagraph"/>
        <w:spacing w:lineRule="auto" w:line="240" w:before="280" w:after="280"/>
        <w:ind w:left="1440" w:right="0" w:hanging="0"/>
        <w:contextualSpacing/>
        <w:jc w:val="center"/>
        <w:rPr>
          <w:rFonts w:cs="Calibri"/>
        </w:rPr>
      </w:pPr>
      <w:r>
        <w:rPr>
          <w:rFonts w:cs="Calibri"/>
        </w:rPr>
      </w:r>
    </w:p>
    <w:p>
      <w:pPr>
        <w:pStyle w:val="ListParagraph"/>
        <w:spacing w:lineRule="auto" w:line="240" w:before="280" w:after="280"/>
        <w:ind w:left="1440" w:right="0" w:hanging="0"/>
        <w:contextualSpacing/>
        <w:jc w:val="center"/>
        <w:rPr>
          <w:rFonts w:cs="Calibri"/>
        </w:rPr>
      </w:pPr>
      <w:r>
        <w:rPr>
          <w:rFonts w:cs="Calibri"/>
        </w:rPr>
      </w:r>
    </w:p>
    <w:p>
      <w:pPr>
        <w:pStyle w:val="ListParagraph"/>
        <w:numPr>
          <w:ilvl w:val="1"/>
          <w:numId w:val="1"/>
        </w:numPr>
        <w:spacing w:lineRule="auto" w:line="240" w:before="280" w:after="0"/>
        <w:contextualSpacing/>
        <w:rPr/>
      </w:pPr>
      <w:r>
        <w:rPr>
          <w:rFonts w:eastAsia="Times New Roman" w:cs="Calibri"/>
          <w:sz w:val="24"/>
          <w:szCs w:val="24"/>
        </w:rPr>
        <w:t xml:space="preserve">(5 points) What is the transmission delay for a </w:t>
      </w:r>
      <w:r>
        <w:rPr>
          <w:rFonts w:eastAsia="Times New Roman" w:cs="Calibri"/>
          <w:b/>
          <w:bCs/>
          <w:sz w:val="24"/>
          <w:szCs w:val="24"/>
        </w:rPr>
        <w:t>single</w:t>
      </w:r>
      <w:r>
        <w:rPr>
          <w:rFonts w:eastAsia="Times New Roman" w:cs="Calibri"/>
          <w:sz w:val="24"/>
          <w:szCs w:val="24"/>
        </w:rPr>
        <w:t xml:space="preserve"> packet of data from A to B? </w:t>
      </w:r>
    </w:p>
    <w:p>
      <w:pPr>
        <w:pStyle w:val="ListParagraph"/>
        <w:spacing w:lineRule="auto" w:line="240" w:before="280" w:after="0"/>
        <w:contextualSpacing/>
        <w:rPr>
          <w:color w:val="55308D"/>
        </w:rPr>
      </w:pPr>
      <w:ins w:id="0" w:author="Unknown Author" w:date="2019-10-07T10:02:01Z">
        <w:r>
          <w:rPr>
            <w:rFonts w:eastAsia="Times New Roman" w:cs="Calibri"/>
            <w:color w:val="55308D"/>
            <w:sz w:val="24"/>
            <w:szCs w:val="24"/>
          </w:rPr>
          <w:tab/>
          <w:t>Delay(T) =</w:t>
        </w:r>
      </w:ins>
      <w:ins w:id="1" w:author="Unknown Author" w:date="2019-10-07T10:03:00Z">
        <w:r>
          <w:rPr>
            <w:rFonts w:eastAsia="Times New Roman" w:cs="Calibri"/>
            <w:color w:val="55308D"/>
            <w:sz w:val="24"/>
            <w:szCs w:val="24"/>
          </w:rPr>
          <w:t xml:space="preserve"> (L/R) = (1x10</w:t>
        </w:r>
      </w:ins>
      <w:ins w:id="2" w:author="Unknown Author" w:date="2019-10-07T10:04:00Z">
        <w:r>
          <w:rPr>
            <w:rFonts w:eastAsia="Times New Roman" w:cs="Calibri"/>
            <w:color w:val="55308D"/>
            <w:sz w:val="24"/>
            <w:szCs w:val="24"/>
          </w:rPr>
          <w:t>^9/1x10^8)+(1x10^9/2x10^8)+(1x10^9/1x10^</w:t>
        </w:r>
      </w:ins>
      <w:ins w:id="3" w:author="Unknown Author" w:date="2019-10-07T10:06:29Z">
        <w:r>
          <w:rPr>
            <w:rFonts w:eastAsia="Times New Roman" w:cs="Calibri"/>
            <w:color w:val="55308D"/>
            <w:sz w:val="24"/>
            <w:szCs w:val="24"/>
          </w:rPr>
          <w:t>8</w:t>
        </w:r>
      </w:ins>
      <w:ins w:id="4" w:author="Unknown Author" w:date="2019-10-07T10:05:01Z">
        <w:r>
          <w:rPr>
            <w:rFonts w:eastAsia="Times New Roman" w:cs="Calibri"/>
            <w:color w:val="55308D"/>
            <w:sz w:val="24"/>
            <w:szCs w:val="24"/>
          </w:rPr>
          <w:t xml:space="preserve">) = </w:t>
        </w:r>
      </w:ins>
      <w:ins w:id="5" w:author="Unknown Author" w:date="2019-10-07T16:54:39Z">
        <w:r>
          <w:rPr>
            <w:rFonts w:eastAsia="Times New Roman" w:cs="Calibri"/>
            <w:color w:val="55308D"/>
            <w:sz w:val="24"/>
            <w:szCs w:val="24"/>
          </w:rPr>
          <w:t>2.5x10^17</w:t>
        </w:r>
      </w:ins>
    </w:p>
    <w:p>
      <w:pPr>
        <w:pStyle w:val="ListParagraph"/>
        <w:numPr>
          <w:ilvl w:val="1"/>
          <w:numId w:val="1"/>
        </w:numPr>
        <w:spacing w:lineRule="auto" w:line="240" w:before="0" w:after="0"/>
        <w:contextualSpacing/>
        <w:rPr/>
      </w:pPr>
      <w:r>
        <w:rPr>
          <w:rFonts w:eastAsia="Times New Roman" w:cs="Calibri"/>
          <w:sz w:val="24"/>
          <w:szCs w:val="24"/>
        </w:rPr>
        <w:t xml:space="preserve">(5 points) What is the propagation delay for a </w:t>
      </w:r>
      <w:r>
        <w:rPr>
          <w:rFonts w:eastAsia="Times New Roman" w:cs="Calibri"/>
          <w:b/>
          <w:bCs/>
          <w:sz w:val="24"/>
          <w:szCs w:val="24"/>
        </w:rPr>
        <w:t>single</w:t>
      </w:r>
      <w:r>
        <w:rPr>
          <w:rFonts w:eastAsia="Times New Roman" w:cs="Calibri"/>
          <w:sz w:val="24"/>
          <w:szCs w:val="24"/>
        </w:rPr>
        <w:t xml:space="preserve"> packet of data from A to B?</w:t>
      </w:r>
    </w:p>
    <w:p>
      <w:pPr>
        <w:pStyle w:val="ListParagraph"/>
        <w:spacing w:lineRule="auto" w:line="240" w:before="0" w:after="0"/>
        <w:contextualSpacing/>
        <w:rPr/>
      </w:pPr>
      <w:ins w:id="6" w:author="Unknown Author" w:date="2019-10-07T10:07:21Z">
        <w:r>
          <w:rPr>
            <w:rFonts w:eastAsia="Times New Roman" w:cs="Calibri"/>
            <w:sz w:val="24"/>
            <w:szCs w:val="24"/>
          </w:rPr>
          <w:tab/>
        </w:r>
      </w:ins>
      <w:ins w:id="7" w:author="Unknown Author" w:date="2019-10-07T10:07:21Z">
        <w:r>
          <w:rPr>
            <w:rFonts w:eastAsia="Times New Roman" w:cs="Calibri"/>
            <w:sz w:val="24"/>
            <w:szCs w:val="24"/>
          </w:rPr>
          <w:t>Delay(P) = (d/</w:t>
        </w:r>
      </w:ins>
      <w:ins w:id="8" w:author="Unknown Author" w:date="2019-10-07T10:08:04Z">
        <w:r>
          <w:rPr>
            <w:rFonts w:eastAsia="Times New Roman" w:cs="Calibri"/>
            <w:sz w:val="24"/>
            <w:szCs w:val="24"/>
          </w:rPr>
          <w:t>s) = (1x10^3 / 2.5x10^8)</w:t>
        </w:r>
      </w:ins>
      <w:ins w:id="9" w:author="Unknown Author" w:date="2019-10-07T10:09:00Z">
        <w:r>
          <w:rPr>
            <w:rFonts w:eastAsia="Times New Roman" w:cs="Calibri"/>
            <w:sz w:val="24"/>
            <w:szCs w:val="24"/>
          </w:rPr>
          <w:t xml:space="preserve"> + (1.5x10^3/ 2.5x10^8) +(2x10^3/ 2.5x10^8) = </w:t>
        </w:r>
      </w:ins>
      <w:ins w:id="10" w:author="Unknown Author" w:date="2019-10-07T16:54:52Z">
        <w:r>
          <w:rPr>
            <w:rFonts w:eastAsia="Times New Roman" w:cs="Calibri"/>
            <w:sz w:val="24"/>
            <w:szCs w:val="24"/>
          </w:rPr>
          <w:t xml:space="preserve"> </w:t>
        </w:r>
      </w:ins>
      <w:ins w:id="11" w:author="Unknown Author" w:date="2019-10-07T16:55:53Z">
        <w:r>
          <w:rPr>
            <w:rFonts w:eastAsia="Times New Roman" w:cs="Calibri"/>
            <w:sz w:val="24"/>
            <w:szCs w:val="24"/>
          </w:rPr>
          <w:t>1.8x10^11</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(5 points) How long does it take a single packet to go from host A to host B? (Hint: End to end delay.)</w:t>
      </w:r>
    </w:p>
    <w:p>
      <w:pPr>
        <w:pStyle w:val="ListParagraph"/>
        <w:spacing w:lineRule="auto" w:line="240" w:before="0" w:after="0"/>
        <w:contextualSpacing/>
        <w:rPr/>
      </w:pPr>
      <w:ins w:id="12" w:author="Unknown Author" w:date="2019-10-07T10:09:46Z">
        <w:r>
          <w:rPr>
            <w:rFonts w:eastAsia="Times New Roman" w:cs="Calibri"/>
            <w:sz w:val="24"/>
            <w:szCs w:val="24"/>
          </w:rPr>
          <w:tab/>
        </w:r>
      </w:ins>
      <w:ins w:id="13" w:author="Unknown Author" w:date="2019-10-07T10:09:46Z">
        <w:r>
          <w:rPr>
            <w:rFonts w:eastAsia="Times New Roman" w:cs="Calibri"/>
            <w:sz w:val="24"/>
            <w:szCs w:val="24"/>
          </w:rPr>
          <w:t>Delay(EtE) = D</w:t>
        </w:r>
      </w:ins>
      <w:ins w:id="14" w:author="Unknown Author" w:date="2019-10-07T10:10:00Z">
        <w:r>
          <w:rPr>
            <w:rFonts w:eastAsia="Times New Roman" w:cs="Calibri"/>
            <w:sz w:val="24"/>
            <w:szCs w:val="24"/>
          </w:rPr>
          <w:t xml:space="preserve">elay(T) + Delay(P) =  </w:t>
        </w:r>
      </w:ins>
      <w:ins w:id="15" w:author="Unknown Author" w:date="2019-10-07T16:56:14Z">
        <w:r>
          <w:rPr>
            <w:rFonts w:eastAsia="Times New Roman" w:cs="Calibri"/>
            <w:sz w:val="24"/>
            <w:szCs w:val="24"/>
          </w:rPr>
          <w:t>2.5x10^17</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(5 points) How many packets will be transmitted?</w:t>
      </w:r>
    </w:p>
    <w:p>
      <w:pPr>
        <w:pStyle w:val="ListParagraph"/>
        <w:spacing w:lineRule="auto" w:line="240" w:before="0" w:after="0"/>
        <w:contextualSpacing/>
        <w:rPr/>
      </w:pPr>
      <w:ins w:id="16" w:author="Unknown Author" w:date="2019-10-07T10:12:34Z">
        <w:r>
          <w:rPr>
            <w:rFonts w:eastAsia="Times New Roman" w:cs="Calibri"/>
            <w:sz w:val="24"/>
            <w:szCs w:val="24"/>
          </w:rPr>
          <w:tab/>
        </w:r>
      </w:ins>
      <w:ins w:id="17" w:author="Unknown Author" w:date="2019-10-07T10:12:34Z">
        <w:r>
          <w:rPr>
            <w:rFonts w:eastAsia="Times New Roman" w:cs="Calibri"/>
            <w:sz w:val="24"/>
            <w:szCs w:val="24"/>
          </w:rPr>
          <w:t># of Packets = File size / Packetsize</w:t>
        </w:r>
      </w:ins>
      <w:ins w:id="18" w:author="Unknown Author" w:date="2019-10-07T10:13:33Z">
        <w:r>
          <w:rPr>
            <w:rFonts w:eastAsia="Times New Roman" w:cs="Calibri"/>
            <w:sz w:val="24"/>
            <w:szCs w:val="24"/>
          </w:rPr>
          <w:t xml:space="preserve"> = 1GB/ 480B = </w:t>
        </w:r>
      </w:ins>
      <w:ins w:id="19" w:author="Unknown Author" w:date="2019-10-07T10:14:35Z">
        <w:bookmarkStart w:id="1" w:name="cwos"/>
        <w:bookmarkEnd w:id="1"/>
        <w:r>
          <w:rPr>
            <w:rFonts w:eastAsia="Times New Roman" w:cs="Calibri"/>
            <w:sz w:val="24"/>
            <w:szCs w:val="24"/>
          </w:rPr>
          <w:t>2083334</w:t>
        </w:r>
      </w:ins>
    </w:p>
    <w:p>
      <w:pPr>
        <w:pStyle w:val="ListParagraph"/>
        <w:numPr>
          <w:ilvl w:val="1"/>
          <w:numId w:val="1"/>
        </w:numPr>
        <w:spacing w:lineRule="auto" w:line="240" w:before="0" w:after="280"/>
        <w:contextualSpacing/>
        <w:rPr>
          <w:rFonts w:eastAsia="Times New Roman" w:cs="Calibri"/>
          <w:sz w:val="24"/>
          <w:szCs w:val="24"/>
        </w:rPr>
      </w:pPr>
      <w:r>
        <w:rPr>
          <w:rFonts w:eastAsia="Times New Roman" w:cs="Calibri"/>
          <w:sz w:val="24"/>
          <w:szCs w:val="24"/>
        </w:rPr>
        <w:t>(5 points) How long will it take the entire file to be transmitted from host A to host B? (This should build upon your previous answers.)</w:t>
      </w:r>
    </w:p>
    <w:p>
      <w:pPr>
        <w:pStyle w:val="ListParagraph"/>
        <w:spacing w:lineRule="auto" w:line="240" w:before="280" w:after="280"/>
        <w:ind w:left="1440" w:right="0" w:hanging="0"/>
        <w:contextualSpacing/>
        <w:jc w:val="center"/>
        <w:rPr>
          <w:rFonts w:cs="Calibri"/>
        </w:rPr>
      </w:pPr>
      <w:r>
        <w:rPr>
          <w:rFonts w:cs="Calibri"/>
        </w:rPr>
      </w:r>
    </w:p>
    <w:p>
      <w:pPr>
        <w:pStyle w:val="ListParagraph"/>
        <w:spacing w:lineRule="auto" w:line="240" w:before="280" w:after="280"/>
        <w:ind w:left="1440" w:right="0" w:hanging="0"/>
        <w:contextualSpacing/>
        <w:rPr>
          <w:rFonts w:cs="Calibri"/>
        </w:rPr>
      </w:pPr>
      <w:r>
        <w:rPr>
          <w:rFonts w:cs="Calibri"/>
        </w:rPr>
      </w:r>
      <w:r>
        <w:br w:type="page"/>
      </w:r>
    </w:p>
    <w:p>
      <w:pPr>
        <w:pStyle w:val="ListParagraph"/>
        <w:numPr>
          <w:ilvl w:val="0"/>
          <w:numId w:val="1"/>
        </w:numPr>
        <w:spacing w:lineRule="auto" w:line="240" w:before="280" w:after="280"/>
        <w:contextualSpacing/>
        <w:rPr/>
      </w:pPr>
      <w:r>
        <w:rPr>
          <w:rFonts w:eastAsia="Times New Roman" w:cs="Calibri"/>
          <w:sz w:val="24"/>
          <w:szCs w:val="24"/>
        </w:rPr>
        <w:t xml:space="preserve">(25 points total) Let’s assume we are sending data between host A and B. The packet size of the sending node is </w:t>
      </w:r>
      <w:r>
        <w:rPr>
          <w:rFonts w:eastAsia="Times New Roman" w:cs="Calibri"/>
          <w:b/>
          <w:sz w:val="24"/>
          <w:szCs w:val="24"/>
        </w:rPr>
        <w:t>380</w:t>
      </w:r>
      <w:r>
        <w:rPr>
          <w:rFonts w:eastAsia="Times New Roman" w:cs="Calibri"/>
          <w:sz w:val="24"/>
          <w:szCs w:val="24"/>
        </w:rPr>
        <w:t xml:space="preserve"> and the header is </w:t>
      </w:r>
      <w:r>
        <w:rPr>
          <w:rFonts w:eastAsia="Times New Roman" w:cs="Calibri"/>
          <w:b/>
          <w:sz w:val="24"/>
          <w:szCs w:val="24"/>
        </w:rPr>
        <w:t>20</w:t>
      </w:r>
      <w:r>
        <w:rPr>
          <w:rFonts w:eastAsia="Times New Roman" w:cs="Calibri"/>
          <w:sz w:val="24"/>
          <w:szCs w:val="24"/>
        </w:rPr>
        <w:t xml:space="preserve">. Host B is acknowledging back </w:t>
      </w:r>
      <w:r>
        <w:rPr>
          <w:rFonts w:eastAsia="Times New Roman" w:cs="Calibri"/>
          <w:b/>
          <w:sz w:val="24"/>
          <w:szCs w:val="24"/>
        </w:rPr>
        <w:t xml:space="preserve">100 </w:t>
      </w:r>
      <w:r>
        <w:rPr>
          <w:rFonts w:eastAsia="Times New Roman" w:cs="Calibri"/>
          <w:sz w:val="24"/>
          <w:szCs w:val="24"/>
        </w:rPr>
        <w:t xml:space="preserve">bytes. Let’s consider the bandwidth </w:t>
      </w:r>
      <w:r>
        <w:rPr>
          <w:rFonts w:eastAsia="Times New Roman" w:cs="Calibri"/>
          <w:b/>
          <w:sz w:val="24"/>
          <w:szCs w:val="24"/>
        </w:rPr>
        <w:t>of 10 KB/s</w:t>
      </w:r>
      <w:r>
        <w:rPr>
          <w:rFonts w:eastAsia="Times New Roman" w:cs="Calibri"/>
          <w:sz w:val="24"/>
          <w:szCs w:val="24"/>
        </w:rPr>
        <w:t xml:space="preserve"> (10,000 bytes per second) available on the link from </w:t>
      </w:r>
      <w:r>
        <w:rPr>
          <w:rFonts w:eastAsia="Times New Roman" w:cs="Calibri"/>
          <w:b/>
          <w:sz w:val="24"/>
          <w:szCs w:val="24"/>
        </w:rPr>
        <w:t>A to B</w:t>
      </w:r>
      <w:r>
        <w:rPr>
          <w:rFonts w:eastAsia="Times New Roman" w:cs="Calibri"/>
          <w:sz w:val="24"/>
          <w:szCs w:val="24"/>
        </w:rPr>
        <w:t xml:space="preserve"> and has a propagation time of </w:t>
      </w:r>
      <w:r>
        <w:rPr>
          <w:rFonts w:eastAsia="Times New Roman" w:cs="Calibri"/>
          <w:b/>
          <w:sz w:val="24"/>
          <w:szCs w:val="24"/>
        </w:rPr>
        <w:t>60</w:t>
      </w:r>
      <w:r>
        <w:rPr>
          <w:rFonts w:eastAsia="Times New Roman" w:cs="Calibri"/>
          <w:sz w:val="24"/>
          <w:szCs w:val="24"/>
        </w:rPr>
        <w:t xml:space="preserve"> msec. On our way back from </w:t>
      </w:r>
      <w:r>
        <w:rPr>
          <w:rFonts w:eastAsia="Times New Roman" w:cs="Calibri"/>
          <w:b/>
          <w:sz w:val="24"/>
          <w:szCs w:val="24"/>
        </w:rPr>
        <w:t>B to A</w:t>
      </w:r>
      <w:r>
        <w:rPr>
          <w:rFonts w:eastAsia="Times New Roman" w:cs="Calibri"/>
          <w:sz w:val="24"/>
          <w:szCs w:val="24"/>
        </w:rPr>
        <w:t xml:space="preserve">, the bandwidth is </w:t>
      </w:r>
      <w:r>
        <w:rPr>
          <w:rFonts w:eastAsia="Times New Roman" w:cs="Calibri"/>
          <w:b/>
          <w:sz w:val="24"/>
          <w:szCs w:val="24"/>
        </w:rPr>
        <w:t>20KB/s</w:t>
      </w:r>
      <w:r>
        <w:rPr>
          <w:rFonts w:eastAsia="Times New Roman" w:cs="Calibri"/>
          <w:sz w:val="24"/>
          <w:szCs w:val="24"/>
        </w:rPr>
        <w:t xml:space="preserve"> and has a propagation time of </w:t>
      </w:r>
      <w:r>
        <w:rPr>
          <w:rFonts w:eastAsia="Times New Roman" w:cs="Calibri"/>
          <w:b/>
          <w:sz w:val="24"/>
          <w:szCs w:val="24"/>
        </w:rPr>
        <w:t xml:space="preserve">40 </w:t>
      </w:r>
      <w:r>
        <w:rPr>
          <w:rFonts w:eastAsia="Times New Roman" w:cs="Calibri"/>
          <w:sz w:val="24"/>
          <w:szCs w:val="24"/>
        </w:rPr>
        <w:t xml:space="preserve">msec. </w:t>
        <w:tab/>
      </w:r>
    </w:p>
    <w:p>
      <w:pPr>
        <w:pStyle w:val="Normal"/>
        <w:spacing w:lineRule="auto" w:line="240" w:before="280" w:after="280"/>
        <w:rPr>
          <w:rFonts w:eastAsia="Times New Roman" w:cs="Calibri"/>
          <w:b/>
          <w:b/>
          <w:sz w:val="24"/>
          <w:szCs w:val="24"/>
        </w:rPr>
      </w:pPr>
      <w:r>
        <mc:AlternateContent>
          <mc:Choice Requires="wps">
            <w:drawing>
              <wp:anchor behindDoc="0" distT="0" distB="26035" distL="114300" distR="133985" simplePos="0" locked="0" layoutInCell="1" allowOverlap="1" relativeHeight="13">
                <wp:simplePos x="0" y="0"/>
                <wp:positionH relativeFrom="margin">
                  <wp:posOffset>1911350</wp:posOffset>
                </wp:positionH>
                <wp:positionV relativeFrom="paragraph">
                  <wp:posOffset>173990</wp:posOffset>
                </wp:positionV>
                <wp:extent cx="2133600" cy="469900"/>
                <wp:effectExtent l="0" t="0" r="0" b="0"/>
                <wp:wrapNone/>
                <wp:docPr id="26" name="Text Box 12"/>
                <a:graphic xmlns:a="http://schemas.openxmlformats.org/drawingml/2006/main">
                  <a:graphicData uri="http://schemas.microsoft.com/office/word/2010/wordprocessingShape">
                    <wps:wsp>
                      <wps:cNvSpPr/>
                      <wps:spPr>
                        <a:xfrm>
                          <a:off x="0" y="0"/>
                          <a:ext cx="2133000" cy="469440"/>
                        </a:xfrm>
                        <a:prstGeom prst="rect">
                          <a:avLst/>
                        </a:prstGeom>
                        <a:solidFill>
                          <a:srgbClr val="ffffff"/>
                        </a:solidFill>
                        <a:ln w="6480">
                          <a:solidFill>
                            <a:srgbClr val="000000"/>
                          </a:solidFill>
                          <a:round/>
                        </a:ln>
                      </wps:spPr>
                      <wps:style>
                        <a:lnRef idx="0"/>
                        <a:fillRef idx="0"/>
                        <a:effectRef idx="0"/>
                        <a:fontRef idx="minor"/>
                      </wps:style>
                      <wps:txbx>
                        <w:txbxContent>
                          <w:p>
                            <w:pPr>
                              <w:pStyle w:val="ListParagraph"/>
                              <w:spacing w:before="0" w:after="160"/>
                              <w:contextualSpacing/>
                              <w:rPr/>
                            </w:pPr>
                            <w:r>
                              <w:rPr>
                                <w:color w:val="auto"/>
                                <w:sz w:val="20"/>
                              </w:rPr>
                              <w:t>A-&gt;B bandwidth 10 KB</w:t>
                              <w:br/>
                              <w:t>Tp = 60 msec</w:t>
                            </w:r>
                          </w:p>
                        </w:txbxContent>
                      </wps:txbx>
                      <wps:bodyPr>
                        <a:noAutofit/>
                      </wps:bodyPr>
                    </wps:wsp>
                  </a:graphicData>
                </a:graphic>
              </wp:anchor>
            </w:drawing>
          </mc:Choice>
          <mc:Fallback>
            <w:pict>
              <v:rect id="shape_0" ID="Text Box 12" fillcolor="white" stroked="t" style="position:absolute;margin-left:150.5pt;margin-top:13.7pt;width:167.9pt;height:36.9pt;mso-position-horizontal-relative:margin">
                <w10:wrap type="square"/>
                <v:fill o:detectmouseclick="t" type="solid" color2="black"/>
                <v:stroke color="black" weight="6480" joinstyle="round" endcap="flat"/>
                <v:textbox>
                  <w:txbxContent>
                    <w:p>
                      <w:pPr>
                        <w:pStyle w:val="ListParagraph"/>
                        <w:spacing w:before="0" w:after="160"/>
                        <w:contextualSpacing/>
                        <w:rPr/>
                      </w:pPr>
                      <w:r>
                        <w:rPr>
                          <w:color w:val="auto"/>
                          <w:sz w:val="20"/>
                        </w:rPr>
                        <w:t>A-&gt;B bandwidth 10 KB</w:t>
                        <w:br/>
                        <w:t>Tp = 60 msec</w:t>
                      </w:r>
                    </w:p>
                  </w:txbxContent>
                </v:textbox>
              </v:rect>
            </w:pict>
          </mc:Fallback>
        </mc:AlternateContent>
      </w:r>
      <w:r>
        <w:rPr>
          <w:rFonts w:eastAsia="Times New Roman" w:cs="Calibri"/>
          <w:b/>
          <w:sz w:val="24"/>
          <w:szCs w:val="24"/>
        </w:rPr>
        <w:t xml:space="preserve"> </w:t>
      </w:r>
    </w:p>
    <w:p>
      <w:pPr>
        <w:pStyle w:val="Normal"/>
        <w:spacing w:lineRule="auto" w:line="240" w:before="280" w:after="280"/>
        <w:rPr/>
      </w:pPr>
      <w:r>
        <mc:AlternateContent>
          <mc:Choice Requires="wps">
            <w:drawing>
              <wp:anchor behindDoc="0" distT="0" distB="85725" distL="114300" distR="170180" simplePos="0" locked="0" layoutInCell="1" allowOverlap="1" relativeHeight="15">
                <wp:simplePos x="0" y="0"/>
                <wp:positionH relativeFrom="column">
                  <wp:posOffset>1671955</wp:posOffset>
                </wp:positionH>
                <wp:positionV relativeFrom="paragraph">
                  <wp:posOffset>315595</wp:posOffset>
                </wp:positionV>
                <wp:extent cx="2306955" cy="181610"/>
                <wp:effectExtent l="0" t="0" r="0" b="0"/>
                <wp:wrapNone/>
                <wp:docPr id="28" name="Straight Arrow Connector 10"/>
                <a:graphic xmlns:a="http://schemas.openxmlformats.org/drawingml/2006/main">
                  <a:graphicData uri="http://schemas.microsoft.com/office/word/2010/wordprocessingShape">
                    <wps:wsp>
                      <wps:cNvSpPr/>
                      <wps:spPr>
                        <a:xfrm>
                          <a:off x="0" y="0"/>
                          <a:ext cx="2306160" cy="181080"/>
                        </a:xfrm>
                        <a:custGeom>
                          <a:avLst/>
                          <a:gdLst/>
                          <a:ahLst/>
                          <a:rect l="l" t="t" r="r" b="b"/>
                          <a:pathLst>
                            <a:path w="21600" h="21600">
                              <a:moveTo>
                                <a:pt x="0" y="0"/>
                              </a:moveTo>
                              <a:lnTo>
                                <a:pt x="21600" y="21600"/>
                              </a:lnTo>
                            </a:path>
                          </a:pathLst>
                        </a:custGeom>
                        <a:noFill/>
                        <a:ln w="19080">
                          <a:solidFill>
                            <a:srgbClr val="ffc000"/>
                          </a:solidFill>
                          <a:miter/>
                          <a:tailEnd len="med" type="triangle" w="me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10" stroked="t" style="position:absolute;margin-left:131.65pt;margin-top:24.85pt;width:181.55pt;height:14.2pt" type="shapetype_32">
                <w10:wrap type="none"/>
                <v:fill o:detectmouseclick="t" on="false"/>
                <v:stroke color="#ffc000" weight="19080" endarrow="block" endarrowwidth="medium" endarrowlength="medium" joinstyle="miter" endcap="flat"/>
              </v:shape>
            </w:pict>
          </mc:Fallback>
        </mc:AlternateContent>
        <mc:AlternateContent>
          <mc:Choice Requires="wps">
            <w:drawing>
              <wp:anchor behindDoc="0" distT="0" distB="27305" distL="114300" distR="132715" simplePos="0" locked="0" layoutInCell="1" allowOverlap="1" relativeHeight="18">
                <wp:simplePos x="0" y="0"/>
                <wp:positionH relativeFrom="column">
                  <wp:posOffset>3971925</wp:posOffset>
                </wp:positionH>
                <wp:positionV relativeFrom="paragraph">
                  <wp:posOffset>308610</wp:posOffset>
                </wp:positionV>
                <wp:extent cx="725805" cy="659765"/>
                <wp:effectExtent l="0" t="0" r="0" b="0"/>
                <wp:wrapNone/>
                <wp:docPr id="29" name="Oval 9"/>
                <a:graphic xmlns:a="http://schemas.openxmlformats.org/drawingml/2006/main">
                  <a:graphicData uri="http://schemas.microsoft.com/office/word/2010/wordprocessingShape">
                    <wps:wsp>
                      <wps:cNvSpPr/>
                      <wps:spPr>
                        <a:xfrm>
                          <a:off x="0" y="0"/>
                          <a:ext cx="725040" cy="659160"/>
                        </a:xfrm>
                        <a:prstGeom prst="ellipse">
                          <a:avLst/>
                        </a:prstGeom>
                        <a:solidFill>
                          <a:srgbClr val="5b9bd5"/>
                        </a:solidFill>
                        <a:ln w="12600">
                          <a:solidFill>
                            <a:srgbClr val="43729d"/>
                          </a:solidFill>
                          <a:miter/>
                        </a:ln>
                      </wps:spPr>
                      <wps:style>
                        <a:lnRef idx="0"/>
                        <a:fillRef idx="0"/>
                        <a:effectRef idx="0"/>
                        <a:fontRef idx="minor"/>
                      </wps:style>
                      <wps:txbx>
                        <w:txbxContent>
                          <w:p>
                            <w:pPr>
                              <w:pStyle w:val="FrameContents"/>
                              <w:spacing w:before="0" w:after="160"/>
                              <w:jc w:val="center"/>
                              <w:rPr/>
                            </w:pPr>
                            <w:r>
                              <w:rPr>
                                <w:rFonts w:eastAsia="Times New Roman" w:cs="Times New Roman" w:ascii="Times New Roman" w:hAnsi="Times New Roman"/>
                                <w:b/>
                                <w:color w:val="FFFFFF"/>
                                <w:sz w:val="24"/>
                                <w:szCs w:val="24"/>
                              </w:rPr>
                              <w:t>B</w:t>
                            </w:r>
                          </w:p>
                        </w:txbxContent>
                      </wps:txbx>
                      <wps:bodyPr anchor="ctr">
                        <a:noAutofit/>
                      </wps:bodyPr>
                    </wps:wsp>
                  </a:graphicData>
                </a:graphic>
              </wp:anchor>
            </w:drawing>
          </mc:Choice>
          <mc:Fallback>
            <w:pict>
              <v:oval id="shape_0" ID="Oval 9" fillcolor="#5b9bd5" stroked="t" style="position:absolute;margin-left:312.75pt;margin-top:24.3pt;width:57.05pt;height:51.85pt">
                <w10:wrap type="square"/>
                <v:fill o:detectmouseclick="t" type="solid" color2="#a4642a"/>
                <v:stroke color="#43729d" weight="12600" joinstyle="miter" endcap="flat"/>
                <v:textbox>
                  <w:txbxContent>
                    <w:p>
                      <w:pPr>
                        <w:pStyle w:val="FrameContents"/>
                        <w:spacing w:before="0" w:after="160"/>
                        <w:jc w:val="center"/>
                        <w:rPr/>
                      </w:pPr>
                      <w:r>
                        <w:rPr>
                          <w:rFonts w:eastAsia="Times New Roman" w:cs="Times New Roman" w:ascii="Times New Roman" w:hAnsi="Times New Roman"/>
                          <w:b/>
                          <w:color w:val="FFFFFF"/>
                          <w:sz w:val="24"/>
                          <w:szCs w:val="24"/>
                        </w:rPr>
                        <w:t>B</w:t>
                      </w:r>
                    </w:p>
                  </w:txbxContent>
                </v:textbox>
              </v:oval>
            </w:pict>
          </mc:Fallback>
        </mc:AlternateContent>
        <mc:AlternateContent>
          <mc:Choice Requires="wps">
            <w:drawing>
              <wp:anchor behindDoc="0" distT="0" distB="27305" distL="114300" distR="132715" simplePos="0" locked="0" layoutInCell="1" allowOverlap="1" relativeHeight="37">
                <wp:simplePos x="0" y="0"/>
                <wp:positionH relativeFrom="column">
                  <wp:posOffset>1118870</wp:posOffset>
                </wp:positionH>
                <wp:positionV relativeFrom="paragraph">
                  <wp:posOffset>288925</wp:posOffset>
                </wp:positionV>
                <wp:extent cx="725170" cy="659130"/>
                <wp:effectExtent l="0" t="0" r="0" b="0"/>
                <wp:wrapNone/>
                <wp:docPr id="31" name="Oval 8"/>
                <a:graphic xmlns:a="http://schemas.openxmlformats.org/drawingml/2006/main">
                  <a:graphicData uri="http://schemas.microsoft.com/office/word/2010/wordprocessingShape">
                    <wps:wsp>
                      <wps:cNvSpPr/>
                      <wps:spPr>
                        <a:xfrm>
                          <a:off x="0" y="0"/>
                          <a:ext cx="724680" cy="658440"/>
                        </a:xfrm>
                        <a:prstGeom prst="ellipse">
                          <a:avLst/>
                        </a:prstGeom>
                        <a:solidFill>
                          <a:srgbClr val="5b9bd5"/>
                        </a:solidFill>
                        <a:ln w="12600">
                          <a:solidFill>
                            <a:srgbClr val="43729d"/>
                          </a:solidFill>
                          <a:miter/>
                        </a:ln>
                      </wps:spPr>
                      <wps:style>
                        <a:lnRef idx="0"/>
                        <a:fillRef idx="0"/>
                        <a:effectRef idx="0"/>
                        <a:fontRef idx="minor"/>
                      </wps:style>
                      <wps:txbx>
                        <w:txbxContent>
                          <w:p>
                            <w:pPr>
                              <w:pStyle w:val="FrameContents"/>
                              <w:spacing w:before="0" w:after="160"/>
                              <w:jc w:val="center"/>
                              <w:rPr/>
                            </w:pPr>
                            <w:r>
                              <w:rPr>
                                <w:rFonts w:eastAsia="Times New Roman" w:cs="Times New Roman" w:ascii="Times New Roman" w:hAnsi="Times New Roman"/>
                                <w:color w:val="FFFFFF"/>
                                <w:sz w:val="24"/>
                                <w:szCs w:val="24"/>
                              </w:rPr>
                              <w:t>A</w:t>
                            </w:r>
                          </w:p>
                        </w:txbxContent>
                      </wps:txbx>
                      <wps:bodyPr anchor="ctr">
                        <a:noAutofit/>
                      </wps:bodyPr>
                    </wps:wsp>
                  </a:graphicData>
                </a:graphic>
              </wp:anchor>
            </w:drawing>
          </mc:Choice>
          <mc:Fallback>
            <w:pict>
              <v:oval id="shape_0" ID="Oval 8" fillcolor="#5b9bd5" stroked="t" style="position:absolute;margin-left:88.1pt;margin-top:22.75pt;width:57pt;height:51.8pt">
                <w10:wrap type="square"/>
                <v:fill o:detectmouseclick="t" type="solid" color2="#a4642a"/>
                <v:stroke color="#43729d" weight="12600" joinstyle="miter" endcap="flat"/>
                <v:textbox>
                  <w:txbxContent>
                    <w:p>
                      <w:pPr>
                        <w:pStyle w:val="FrameContents"/>
                        <w:spacing w:before="0" w:after="160"/>
                        <w:jc w:val="center"/>
                        <w:rPr/>
                      </w:pPr>
                      <w:r>
                        <w:rPr>
                          <w:rFonts w:eastAsia="Times New Roman" w:cs="Times New Roman" w:ascii="Times New Roman" w:hAnsi="Times New Roman"/>
                          <w:color w:val="FFFFFF"/>
                          <w:sz w:val="24"/>
                          <w:szCs w:val="24"/>
                        </w:rPr>
                        <w:t>A</w:t>
                      </w:r>
                    </w:p>
                  </w:txbxContent>
                </v:textbox>
              </v:oval>
            </w:pict>
          </mc:Fallback>
        </mc:AlternateContent>
      </w:r>
      <w:r>
        <w:rPr>
          <w:rFonts w:eastAsia="Times New Roman" w:cs="Calibri"/>
          <w:sz w:val="24"/>
          <w:szCs w:val="24"/>
        </w:rPr>
        <w:tab/>
        <w:tab/>
        <w:tab/>
        <w:tab/>
        <w:tab/>
        <w:tab/>
      </w:r>
      <w:r>
        <w:rPr>
          <w:rFonts w:eastAsia="Times New Roman" w:cs="Calibri"/>
          <w:b/>
          <w:sz w:val="24"/>
          <w:szCs w:val="24"/>
        </w:rPr>
        <w:t xml:space="preserve"> </w:t>
      </w:r>
    </w:p>
    <w:p>
      <w:pPr>
        <w:pStyle w:val="Normal"/>
        <w:spacing w:lineRule="auto" w:line="240" w:before="280" w:after="280"/>
        <w:rPr>
          <w:rFonts w:eastAsia="Times New Roman" w:cs="Calibri"/>
          <w:sz w:val="24"/>
          <w:szCs w:val="24"/>
        </w:rPr>
      </w:pPr>
      <w:r>
        <w:rPr>
          <w:rFonts w:eastAsia="Times New Roman" w:cs="Calibri"/>
          <w:sz w:val="24"/>
          <w:szCs w:val="24"/>
        </w:rPr>
        <mc:AlternateContent>
          <mc:Choice Requires="wps">
            <w:drawing>
              <wp:anchor behindDoc="0" distT="0" distB="90805" distL="152400" distR="133985" simplePos="0" locked="0" layoutInCell="1" allowOverlap="1" relativeHeight="10">
                <wp:simplePos x="0" y="0"/>
                <wp:positionH relativeFrom="column">
                  <wp:posOffset>1762125</wp:posOffset>
                </wp:positionH>
                <wp:positionV relativeFrom="paragraph">
                  <wp:posOffset>256540</wp:posOffset>
                </wp:positionV>
                <wp:extent cx="2191385" cy="214630"/>
                <wp:effectExtent l="0" t="0" r="0" b="0"/>
                <wp:wrapNone/>
                <wp:docPr id="33" name="Straight Arrow Connector 11"/>
                <a:graphic xmlns:a="http://schemas.openxmlformats.org/drawingml/2006/main">
                  <a:graphicData uri="http://schemas.microsoft.com/office/word/2010/wordprocessingShape">
                    <wps:wsp>
                      <wps:cNvSpPr/>
                      <wps:spPr>
                        <a:xfrm flipH="1">
                          <a:off x="0" y="0"/>
                          <a:ext cx="2190600" cy="213840"/>
                        </a:xfrm>
                        <a:custGeom>
                          <a:avLst/>
                          <a:gdLst/>
                          <a:ahLst/>
                          <a:rect l="l" t="t" r="r" b="b"/>
                          <a:pathLst>
                            <a:path w="21600" h="21600">
                              <a:moveTo>
                                <a:pt x="0" y="0"/>
                              </a:moveTo>
                              <a:lnTo>
                                <a:pt x="21600" y="21600"/>
                              </a:lnTo>
                            </a:path>
                          </a:pathLst>
                        </a:custGeom>
                        <a:noFill/>
                        <a:ln w="19080">
                          <a:solidFill>
                            <a:srgbClr val="ed7d31"/>
                          </a:solidFill>
                          <a:miter/>
                          <a:tailEnd len="med" type="triangle" w="med"/>
                        </a:ln>
                      </wps:spPr>
                      <wps:style>
                        <a:lnRef idx="0"/>
                        <a:fillRef idx="0"/>
                        <a:effectRef idx="0"/>
                        <a:fontRef idx="minor"/>
                      </wps:style>
                      <wps:bodyPr/>
                    </wps:wsp>
                  </a:graphicData>
                </a:graphic>
              </wp:anchor>
            </w:drawing>
          </mc:Choice>
          <mc:Fallback>
            <w:pict>
              <v:shape id="shape_0" ID="Straight Arrow Connector 11" stroked="t" style="position:absolute;margin-left:138.75pt;margin-top:20.2pt;width:172.45pt;height:16.8pt;flip:x" type="shapetype_32">
                <w10:wrap type="none"/>
                <v:fill o:detectmouseclick="t" on="false"/>
                <v:stroke color="#ed7d31" weight="19080" endarrow="block" endarrowwidth="medium" endarrowlength="medium" joinstyle="miter" endcap="flat"/>
              </v:shape>
            </w:pict>
          </mc:Fallback>
        </mc:AlternateContent>
      </w:r>
    </w:p>
    <w:p>
      <w:pPr>
        <w:pStyle w:val="Normal"/>
        <w:spacing w:lineRule="auto" w:line="240" w:before="280" w:after="280"/>
        <w:rPr>
          <w:rFonts w:eastAsia="Times New Roman" w:cs="Calibri"/>
          <w:sz w:val="24"/>
          <w:szCs w:val="24"/>
        </w:rPr>
      </w:pPr>
      <w:r>
        <w:rPr>
          <w:rFonts w:eastAsia="Times New Roman" w:cs="Calibri"/>
          <w:sz w:val="24"/>
          <w:szCs w:val="24"/>
        </w:rPr>
        <mc:AlternateContent>
          <mc:Choice Requires="wps">
            <w:drawing>
              <wp:anchor behindDoc="0" distT="0" distB="24765" distL="114300" distR="128270" simplePos="0" locked="0" layoutInCell="1" allowOverlap="1" relativeHeight="20">
                <wp:simplePos x="0" y="0"/>
                <wp:positionH relativeFrom="margin">
                  <wp:align>center</wp:align>
                </wp:positionH>
                <wp:positionV relativeFrom="paragraph">
                  <wp:posOffset>177165</wp:posOffset>
                </wp:positionV>
                <wp:extent cx="1796415" cy="585470"/>
                <wp:effectExtent l="0" t="0" r="0" b="0"/>
                <wp:wrapNone/>
                <wp:docPr id="34" name="Text Box 13"/>
                <a:graphic xmlns:a="http://schemas.openxmlformats.org/drawingml/2006/main">
                  <a:graphicData uri="http://schemas.microsoft.com/office/word/2010/wordprocessingShape">
                    <wps:wsp>
                      <wps:cNvSpPr/>
                      <wps:spPr>
                        <a:xfrm>
                          <a:off x="0" y="0"/>
                          <a:ext cx="1795680" cy="585000"/>
                        </a:xfrm>
                        <a:prstGeom prst="rect">
                          <a:avLst/>
                        </a:prstGeom>
                        <a:solidFill>
                          <a:srgbClr val="ffffff"/>
                        </a:solidFill>
                        <a:ln w="6480">
                          <a:solidFill>
                            <a:srgbClr val="000000"/>
                          </a:solidFill>
                          <a:round/>
                        </a:ln>
                      </wps:spPr>
                      <wps:style>
                        <a:lnRef idx="0"/>
                        <a:fillRef idx="0"/>
                        <a:effectRef idx="0"/>
                        <a:fontRef idx="minor"/>
                      </wps:style>
                      <wps:txbx>
                        <w:txbxContent>
                          <w:p>
                            <w:pPr>
                              <w:pStyle w:val="ListParagraph"/>
                              <w:rPr>
                                <w:color w:val="auto"/>
                                <w:sz w:val="18"/>
                              </w:rPr>
                            </w:pPr>
                            <w:r>
                              <w:rPr>
                                <w:color w:val="auto"/>
                                <w:sz w:val="18"/>
                              </w:rPr>
                              <w:t>B-&gt;A bandwidth 10KB</w:t>
                              <w:br/>
                              <w:t>Tp = 40</w:t>
                            </w:r>
                          </w:p>
                          <w:p>
                            <w:pPr>
                              <w:pStyle w:val="ListParagraph"/>
                              <w:spacing w:before="0" w:after="160"/>
                              <w:contextualSpacing/>
                              <w:rPr/>
                            </w:pPr>
                            <w:r>
                              <w:rPr>
                                <w:color w:val="auto"/>
                                <w:sz w:val="18"/>
                              </w:rPr>
                              <w:t>ACK = 100 bytes</w:t>
                            </w:r>
                          </w:p>
                        </w:txbxContent>
                      </wps:txbx>
                      <wps:bodyPr>
                        <a:noAutofit/>
                      </wps:bodyPr>
                    </wps:wsp>
                  </a:graphicData>
                </a:graphic>
              </wp:anchor>
            </w:drawing>
          </mc:Choice>
          <mc:Fallback>
            <w:pict>
              <v:rect id="shape_0" ID="Text Box 13" fillcolor="white" stroked="t" style="position:absolute;margin-left:163.3pt;margin-top:13.95pt;width:141.35pt;height:46pt;mso-position-horizontal:center;mso-position-horizontal-relative:margin">
                <w10:wrap type="square"/>
                <v:fill o:detectmouseclick="t" type="solid" color2="black"/>
                <v:stroke color="black" weight="6480" joinstyle="round" endcap="flat"/>
                <v:textbox>
                  <w:txbxContent>
                    <w:p>
                      <w:pPr>
                        <w:pStyle w:val="ListParagraph"/>
                        <w:rPr>
                          <w:color w:val="auto"/>
                          <w:sz w:val="18"/>
                        </w:rPr>
                      </w:pPr>
                      <w:r>
                        <w:rPr>
                          <w:color w:val="auto"/>
                          <w:sz w:val="18"/>
                        </w:rPr>
                        <w:t>B-&gt;A bandwidth 10KB</w:t>
                        <w:br/>
                        <w:t>Tp = 40</w:t>
                      </w:r>
                    </w:p>
                    <w:p>
                      <w:pPr>
                        <w:pStyle w:val="ListParagraph"/>
                        <w:spacing w:before="0" w:after="160"/>
                        <w:contextualSpacing/>
                        <w:rPr/>
                      </w:pPr>
                      <w:r>
                        <w:rPr>
                          <w:color w:val="auto"/>
                          <w:sz w:val="18"/>
                        </w:rPr>
                        <w:t>ACK = 100 bytes</w:t>
                      </w:r>
                    </w:p>
                  </w:txbxContent>
                </v:textbox>
              </v:rect>
            </w:pict>
          </mc:Fallback>
        </mc:AlternateContent>
      </w:r>
    </w:p>
    <w:p>
      <w:pPr>
        <w:pStyle w:val="Normal"/>
        <w:spacing w:lineRule="auto" w:line="240" w:before="280" w:after="280"/>
        <w:rPr>
          <w:rFonts w:eastAsia="Times New Roman" w:cs="Calibri"/>
          <w:sz w:val="24"/>
          <w:szCs w:val="24"/>
        </w:rPr>
      </w:pPr>
      <w:r>
        <w:rPr>
          <w:rFonts w:eastAsia="Times New Roman" w:cs="Calibri"/>
          <w:sz w:val="24"/>
          <w:szCs w:val="24"/>
        </w:rPr>
      </w:r>
    </w:p>
    <w:p>
      <w:pPr>
        <w:pStyle w:val="Normal"/>
        <w:spacing w:lineRule="auto" w:line="240" w:before="280" w:after="280"/>
        <w:rPr>
          <w:rFonts w:eastAsia="Times New Roman" w:cs="Calibri"/>
          <w:sz w:val="24"/>
          <w:szCs w:val="24"/>
        </w:rPr>
      </w:pPr>
      <w:r>
        <w:rPr>
          <w:rFonts w:eastAsia="Times New Roman" w:cs="Calibri"/>
          <w:sz w:val="24"/>
          <w:szCs w:val="24"/>
        </w:rPr>
      </w:r>
    </w:p>
    <w:p>
      <w:pPr>
        <w:pStyle w:val="ListParagraph"/>
        <w:numPr>
          <w:ilvl w:val="0"/>
          <w:numId w:val="2"/>
        </w:numPr>
        <w:spacing w:lineRule="auto" w:line="240" w:before="0" w:after="0"/>
        <w:contextualSpacing/>
        <w:rPr/>
      </w:pPr>
      <w:r>
        <w:rPr>
          <w:rFonts w:eastAsia="Times New Roman" w:cs="Calibri"/>
          <w:sz w:val="24"/>
          <w:szCs w:val="24"/>
        </w:rPr>
        <w:t xml:space="preserve">(5 points) Based on the information above using </w:t>
      </w:r>
      <w:r>
        <w:rPr>
          <w:rFonts w:eastAsia="Times New Roman" w:cs="Calibri"/>
          <w:i/>
          <w:sz w:val="24"/>
          <w:szCs w:val="24"/>
        </w:rPr>
        <w:t>stop and wait</w:t>
      </w:r>
      <w:r>
        <w:rPr>
          <w:rFonts w:eastAsia="Times New Roman" w:cs="Calibri"/>
          <w:sz w:val="24"/>
          <w:szCs w:val="24"/>
        </w:rPr>
        <w:t xml:space="preserve"> protocol, what is the transmission delay</w:t>
      </w:r>
      <w:r>
        <w:rPr>
          <w:rFonts w:eastAsia="Times New Roman" w:cs="Calibri"/>
          <w:b/>
          <w:sz w:val="24"/>
          <w:szCs w:val="24"/>
        </w:rPr>
        <w:t xml:space="preserve"> T</w:t>
      </w:r>
      <w:r>
        <w:rPr>
          <w:rFonts w:eastAsia="Times New Roman" w:cs="Calibri"/>
          <w:b/>
          <w:sz w:val="24"/>
          <w:szCs w:val="24"/>
          <w:vertAlign w:val="subscript"/>
        </w:rPr>
        <w:t>t</w:t>
      </w:r>
      <w:r>
        <w:rPr>
          <w:rFonts w:eastAsia="Times New Roman" w:cs="Calibri"/>
          <w:sz w:val="24"/>
          <w:szCs w:val="24"/>
          <w:vertAlign w:val="subscript"/>
        </w:rPr>
        <w:t xml:space="preserve"> </w:t>
      </w:r>
      <w:r>
        <w:rPr>
          <w:rFonts w:eastAsia="Times New Roman" w:cs="Calibri"/>
          <w:sz w:val="24"/>
          <w:szCs w:val="24"/>
        </w:rPr>
        <w:t xml:space="preserve">from </w:t>
      </w:r>
      <w:r>
        <w:rPr>
          <w:rFonts w:eastAsia="Times New Roman" w:cs="Calibri"/>
          <w:b/>
          <w:sz w:val="24"/>
          <w:szCs w:val="24"/>
        </w:rPr>
        <w:t>A to B</w:t>
      </w:r>
      <w:r>
        <w:rPr>
          <w:rFonts w:eastAsia="Times New Roman" w:cs="Calibri"/>
          <w:sz w:val="24"/>
          <w:szCs w:val="24"/>
        </w:rPr>
        <w:t>?</w:t>
      </w:r>
    </w:p>
    <w:p>
      <w:pPr>
        <w:pStyle w:val="ListParagraph"/>
        <w:spacing w:lineRule="auto" w:line="240" w:before="0" w:after="0"/>
        <w:contextualSpacing/>
        <w:rPr/>
      </w:pPr>
      <w:ins w:id="20" w:author="Unknown Author" w:date="2019-10-08T14:29:04Z">
        <w:r>
          <w:rPr>
            <w:rFonts w:eastAsia="Times New Roman" w:cs="Calibri"/>
            <w:sz w:val="24"/>
            <w:szCs w:val="24"/>
          </w:rPr>
          <w:tab/>
        </w:r>
      </w:ins>
      <w:ins w:id="21" w:author="Unknown Author" w:date="2019-10-08T14:29:04Z">
        <w:r>
          <w:rPr>
            <w:rFonts w:eastAsia="Times New Roman" w:cs="Calibri"/>
            <w:sz w:val="24"/>
            <w:szCs w:val="24"/>
          </w:rPr>
          <w:t xml:space="preserve">Transmission Delay = L / R = </w:t>
        </w:r>
      </w:ins>
      <w:ins w:id="22" w:author="Unknown Author" w:date="2019-10-08T14:31:45Z">
        <w:r>
          <w:rPr>
            <w:rFonts w:eastAsia="Times New Roman" w:cs="Calibri"/>
            <w:sz w:val="24"/>
            <w:szCs w:val="24"/>
          </w:rPr>
          <w:t>400 / 10x10^3</w:t>
        </w:r>
      </w:ins>
      <w:ins w:id="23" w:author="Unknown Author" w:date="2019-10-08T14:32:07Z">
        <w:r>
          <w:rPr>
            <w:rFonts w:eastAsia="Times New Roman" w:cs="Calibri"/>
            <w:sz w:val="24"/>
            <w:szCs w:val="24"/>
          </w:rPr>
          <w:t xml:space="preserve"> = 0.04</w:t>
        </w:r>
      </w:ins>
    </w:p>
    <w:p>
      <w:pPr>
        <w:pStyle w:val="ListParagraph"/>
        <w:numPr>
          <w:ilvl w:val="0"/>
          <w:numId w:val="2"/>
        </w:numPr>
        <w:spacing w:lineRule="auto" w:line="240" w:before="0" w:after="0"/>
        <w:contextualSpacing/>
        <w:rPr/>
      </w:pPr>
      <w:r>
        <w:rPr>
          <w:rFonts w:eastAsia="Times New Roman" w:cs="Calibri"/>
          <w:sz w:val="24"/>
          <w:szCs w:val="24"/>
        </w:rPr>
        <w:t xml:space="preserve">(5 points) What is the transmission delay </w:t>
      </w:r>
      <w:r>
        <w:rPr>
          <w:rFonts w:eastAsia="Times New Roman" w:cs="Calibri"/>
          <w:b/>
          <w:sz w:val="24"/>
          <w:szCs w:val="24"/>
        </w:rPr>
        <w:t>T</w:t>
      </w:r>
      <w:r>
        <w:rPr>
          <w:rFonts w:eastAsia="Times New Roman" w:cs="Calibri"/>
          <w:b/>
          <w:sz w:val="24"/>
          <w:szCs w:val="24"/>
          <w:vertAlign w:val="subscript"/>
        </w:rPr>
        <w:t>t</w:t>
      </w:r>
      <w:r>
        <w:rPr>
          <w:rFonts w:eastAsia="Times New Roman" w:cs="Calibri"/>
          <w:sz w:val="24"/>
          <w:szCs w:val="24"/>
        </w:rPr>
        <w:t xml:space="preserve"> from </w:t>
      </w:r>
      <w:r>
        <w:rPr>
          <w:rFonts w:eastAsia="Times New Roman" w:cs="Calibri"/>
          <w:b/>
          <w:sz w:val="24"/>
          <w:szCs w:val="24"/>
        </w:rPr>
        <w:t>B to A</w:t>
      </w:r>
      <w:r>
        <w:rPr>
          <w:rFonts w:eastAsia="Times New Roman" w:cs="Calibri"/>
          <w:sz w:val="24"/>
          <w:szCs w:val="24"/>
        </w:rPr>
        <w:t xml:space="preserve">? </w:t>
      </w:r>
    </w:p>
    <w:p>
      <w:pPr>
        <w:pStyle w:val="ListParagraph"/>
        <w:spacing w:lineRule="auto" w:line="240" w:before="0" w:after="0"/>
        <w:contextualSpacing/>
        <w:rPr/>
      </w:pPr>
      <w:ins w:id="24" w:author="Unknown Author" w:date="2019-10-08T14:32:39Z">
        <w:r>
          <w:rPr>
            <w:rFonts w:eastAsia="Times New Roman" w:cs="Calibri"/>
            <w:sz w:val="24"/>
            <w:szCs w:val="24"/>
          </w:rPr>
          <w:tab/>
        </w:r>
      </w:ins>
      <w:ins w:id="25" w:author="Unknown Author" w:date="2019-10-08T14:32:39Z">
        <w:r>
          <w:rPr>
            <w:rFonts w:eastAsia="Times New Roman" w:cs="Calibri"/>
            <w:sz w:val="24"/>
            <w:szCs w:val="24"/>
          </w:rPr>
          <w:t xml:space="preserve">Transmission Delay = L / R = </w:t>
        </w:r>
      </w:ins>
      <w:ins w:id="26" w:author="Unknown Author" w:date="2019-10-08T14:32:39Z">
        <w:r>
          <w:rPr>
            <w:rFonts w:eastAsia="Times New Roman" w:cs="Calibri"/>
            <w:sz w:val="24"/>
            <w:szCs w:val="24"/>
          </w:rPr>
          <w:t>100 / 20x</w:t>
        </w:r>
      </w:ins>
      <w:ins w:id="27" w:author="Unknown Author" w:date="2019-10-08T14:33:06Z">
        <w:r>
          <w:rPr>
            <w:rFonts w:eastAsia="Times New Roman" w:cs="Calibri"/>
            <w:sz w:val="24"/>
            <w:szCs w:val="24"/>
          </w:rPr>
          <w:t>10^3 = 0.005</w:t>
        </w:r>
      </w:ins>
    </w:p>
    <w:p>
      <w:pPr>
        <w:pStyle w:val="ListParagraph"/>
        <w:numPr>
          <w:ilvl w:val="0"/>
          <w:numId w:val="2"/>
        </w:numPr>
        <w:spacing w:lineRule="auto" w:line="240" w:before="0" w:after="0"/>
        <w:contextualSpacing/>
        <w:rPr/>
      </w:pPr>
      <w:r>
        <w:rPr>
          <w:rFonts w:eastAsia="Times New Roman" w:cs="Calibri"/>
          <w:sz w:val="24"/>
          <w:szCs w:val="24"/>
        </w:rPr>
        <w:t xml:space="preserve">(5 points) Based on the two different propagation delays, what is the Round Trip Time (RTT)? </w:t>
      </w:r>
      <w:r>
        <w:rPr>
          <w:rFonts w:eastAsia="Times New Roman" w:cs="Calibri"/>
        </w:rPr>
        <w:t>(</w:t>
      </w:r>
      <w:r>
        <w:rPr>
          <w:rFonts w:eastAsia="Times New Roman" w:cs="Calibri"/>
          <w:b/>
          <w:bCs/>
        </w:rPr>
        <w:t>Be careful of the two different propagation delays; you can’t use 2T</w:t>
      </w:r>
      <w:r>
        <w:rPr>
          <w:rFonts w:eastAsia="Times New Roman" w:cs="Calibri"/>
          <w:b/>
          <w:bCs/>
          <w:sz w:val="28"/>
          <w:vertAlign w:val="subscript"/>
        </w:rPr>
        <w:t>p</w:t>
      </w:r>
      <w:r>
        <w:rPr>
          <w:rFonts w:eastAsia="Times New Roman" w:cs="Calibri"/>
          <w:b/>
          <w:bCs/>
        </w:rPr>
        <w:t>, since they are different rates</w:t>
      </w:r>
      <w:r>
        <w:rPr>
          <w:rFonts w:eastAsia="Times New Roman" w:cs="Calibri"/>
        </w:rPr>
        <w:t>)</w:t>
      </w:r>
    </w:p>
    <w:p>
      <w:pPr>
        <w:pStyle w:val="ListParagraph"/>
        <w:spacing w:lineRule="auto" w:line="240" w:before="0" w:after="0"/>
        <w:contextualSpacing/>
        <w:rPr/>
      </w:pPr>
      <w:ins w:id="28" w:author="Unknown Author" w:date="2019-10-08T14:52:44Z">
        <w:r>
          <w:rPr>
            <w:rFonts w:eastAsia="Times New Roman" w:cs="Calibri"/>
          </w:rPr>
          <w:tab/>
        </w:r>
      </w:ins>
      <w:ins w:id="29" w:author="Unknown Author" w:date="2019-10-08T14:52:44Z">
        <w:r>
          <w:rPr>
            <w:rFonts w:eastAsia="Times New Roman" w:cs="Calibri"/>
          </w:rPr>
          <w:t>RTT = Tt + Tab + Tba</w:t>
        </w:r>
      </w:ins>
      <w:ins w:id="30" w:author="Unknown Author" w:date="2019-10-08T14:53:00Z">
        <w:r>
          <w:rPr>
            <w:rFonts w:eastAsia="Times New Roman" w:cs="Calibri"/>
          </w:rPr>
          <w:t xml:space="preserve"> = </w:t>
        </w:r>
      </w:ins>
      <w:ins w:id="31" w:author="Unknown Author" w:date="2019-10-08T15:00:39Z">
        <w:r>
          <w:rPr>
            <w:rFonts w:eastAsia="Times New Roman" w:cs="Calibri"/>
          </w:rPr>
          <w:t xml:space="preserve">0.06+0.04 + 0.04 + 0.05 = </w:t>
        </w:r>
      </w:ins>
      <w:ins w:id="32" w:author="Unknown Author" w:date="2019-10-08T15:01:05Z">
        <w:r>
          <w:rPr>
            <w:rFonts w:eastAsia="Times New Roman" w:cs="Calibri"/>
          </w:rPr>
          <w:t>0.19 sec</w:t>
        </w:r>
      </w:ins>
    </w:p>
    <w:p>
      <w:pPr>
        <w:pStyle w:val="ListParagraph"/>
        <w:spacing w:lineRule="auto" w:line="240" w:before="0" w:after="0"/>
        <w:contextualSpacing/>
        <w:rPr>
          <w:rFonts w:eastAsia="Times New Roman" w:cs="Calibri"/>
        </w:rPr>
      </w:pPr>
      <w:r>
        <w:rPr>
          <w:rFonts w:eastAsia="Times New Roman" w:cs="Calibri"/>
        </w:rPr>
      </w:r>
    </w:p>
    <w:p>
      <w:pPr>
        <w:pStyle w:val="ListParagraph"/>
        <w:numPr>
          <w:ilvl w:val="0"/>
          <w:numId w:val="2"/>
        </w:numPr>
        <w:spacing w:lineRule="auto" w:line="240" w:before="0" w:after="0"/>
        <w:contextualSpacing/>
        <w:rPr>
          <w:rFonts w:eastAsia="Times New Roman" w:cs="Calibri"/>
          <w:sz w:val="24"/>
          <w:szCs w:val="24"/>
        </w:rPr>
      </w:pPr>
      <w:r>
        <w:rPr>
          <w:rFonts w:eastAsia="Times New Roman" w:cs="Calibri"/>
          <w:sz w:val="24"/>
          <w:szCs w:val="24"/>
        </w:rPr>
        <w:t xml:space="preserve">(5 points) What is the bandwidth utilization (efficiency)? </w:t>
      </w:r>
    </w:p>
    <w:p>
      <w:pPr>
        <w:pStyle w:val="ListParagraph"/>
        <w:spacing w:lineRule="auto" w:line="240" w:before="0" w:after="0"/>
        <w:contextualSpacing/>
        <w:rPr>
          <w:rFonts w:eastAsia="Times New Roman" w:cs="Calibri"/>
          <w:sz w:val="24"/>
          <w:szCs w:val="24"/>
        </w:rPr>
      </w:pPr>
      <w:ins w:id="34" w:author="Unknown Author" w:date="2019-10-08T15:01:21Z">
        <w:r>
          <w:rPr>
            <w:rFonts w:eastAsia="Times New Roman" w:cs="Calibri"/>
            <w:sz w:val="24"/>
            <w:szCs w:val="24"/>
          </w:rPr>
          <w:tab/>
        </w:r>
      </w:ins>
      <w:ins w:id="35" w:author="Unknown Author" w:date="2019-10-08T15:01:21Z">
        <w:r>
          <w:rPr>
            <w:rFonts w:eastAsia="Times New Roman" w:cs="Calibri"/>
            <w:sz w:val="24"/>
            <w:szCs w:val="24"/>
          </w:rPr>
          <w:t>Tt/Tt+Tab+Tba</w:t>
        </w:r>
      </w:ins>
      <w:ins w:id="36" w:author="Unknown Author" w:date="2019-10-08T15:02:00Z">
        <w:r>
          <w:rPr>
            <w:rFonts w:eastAsia="Times New Roman" w:cs="Calibri"/>
            <w:sz w:val="24"/>
            <w:szCs w:val="24"/>
          </w:rPr>
          <w:t xml:space="preserve"> = 0.52 = 52%</w:t>
        </w:r>
      </w:ins>
    </w:p>
    <w:p>
      <w:pPr>
        <w:pStyle w:val="ListParagraph"/>
        <w:numPr>
          <w:ilvl w:val="0"/>
          <w:numId w:val="2"/>
        </w:numPr>
        <w:spacing w:lineRule="auto" w:line="240" w:before="0" w:after="0"/>
        <w:contextualSpacing/>
        <w:rPr>
          <w:rFonts w:eastAsia="Times New Roman" w:cs="Calibri"/>
          <w:sz w:val="24"/>
          <w:szCs w:val="24"/>
        </w:rPr>
      </w:pPr>
      <w:r>
        <w:rPr>
          <w:rFonts w:eastAsia="Times New Roman" w:cs="Calibri"/>
          <w:sz w:val="24"/>
          <w:szCs w:val="24"/>
        </w:rPr>
        <w:t xml:space="preserve">(5 points) What is the stop and wait throughput? </w:t>
      </w:r>
    </w:p>
    <w:p>
      <w:pPr>
        <w:pStyle w:val="Normal"/>
        <w:spacing w:lineRule="auto" w:line="240" w:before="0" w:after="0"/>
        <w:ind w:left="360" w:right="0" w:hanging="0"/>
        <w:rPr>
          <w:rFonts w:eastAsia="Times New Roman" w:cs="Calibri"/>
          <w:sz w:val="24"/>
          <w:szCs w:val="24"/>
        </w:rPr>
      </w:pPr>
      <w:ins w:id="37" w:author="Unknown Author" w:date="2019-10-08T15:02:38Z">
        <w:r>
          <w:rPr>
            <w:rFonts w:eastAsia="Times New Roman" w:cs="Calibri"/>
            <w:sz w:val="24"/>
            <w:szCs w:val="24"/>
          </w:rPr>
          <w:tab/>
        </w:r>
      </w:ins>
      <w:ins w:id="38" w:author="Unknown Author" w:date="2019-10-08T15:02:38Z">
        <w:r>
          <w:rPr>
            <w:rFonts w:eastAsia="Times New Roman" w:cs="Calibri"/>
            <w:sz w:val="24"/>
            <w:szCs w:val="24"/>
          </w:rPr>
          <w:t>1/1+2(Tp/Tt)</w:t>
        </w:r>
      </w:ins>
    </w:p>
    <w:p>
      <w:pPr>
        <w:pStyle w:val="ListParagraph"/>
        <w:numPr>
          <w:ilvl w:val="0"/>
          <w:numId w:val="1"/>
        </w:numPr>
        <w:spacing w:lineRule="auto" w:line="240" w:before="0" w:after="0"/>
        <w:contextualSpacing/>
        <w:rPr/>
      </w:pPr>
      <w:r>
        <w:rPr>
          <w:rFonts w:eastAsia="Times New Roman" w:cs="Calibri"/>
          <w:sz w:val="24"/>
          <w:szCs w:val="24"/>
        </w:rPr>
        <w:t xml:space="preserve">(30 points total) Let’s assume host </w:t>
      </w:r>
      <w:r>
        <w:rPr>
          <w:rFonts w:eastAsia="Times New Roman" w:cs="Calibri"/>
          <w:b/>
          <w:sz w:val="24"/>
          <w:szCs w:val="24"/>
        </w:rPr>
        <w:t>A</w:t>
      </w:r>
      <w:r>
        <w:rPr>
          <w:rFonts w:eastAsia="Times New Roman" w:cs="Calibri"/>
          <w:sz w:val="24"/>
          <w:szCs w:val="24"/>
        </w:rPr>
        <w:t xml:space="preserve"> is sending </w:t>
      </w:r>
      <w:r>
        <w:rPr>
          <w:rFonts w:eastAsia="Times New Roman" w:cs="Calibri"/>
          <w:b/>
          <w:sz w:val="24"/>
          <w:szCs w:val="24"/>
        </w:rPr>
        <w:t>4 TCP</w:t>
      </w:r>
      <w:r>
        <w:rPr>
          <w:rFonts w:eastAsia="Times New Roman" w:cs="Calibri"/>
          <w:sz w:val="24"/>
          <w:szCs w:val="24"/>
        </w:rPr>
        <w:t xml:space="preserve"> segments to host </w:t>
      </w:r>
      <w:r>
        <w:rPr>
          <w:rFonts w:eastAsia="Times New Roman" w:cs="Calibri"/>
          <w:b/>
          <w:sz w:val="24"/>
          <w:szCs w:val="24"/>
        </w:rPr>
        <w:t xml:space="preserve">B </w:t>
      </w:r>
      <w:r>
        <w:rPr>
          <w:rFonts w:eastAsia="Times New Roman" w:cs="Calibri"/>
          <w:sz w:val="24"/>
          <w:szCs w:val="24"/>
        </w:rPr>
        <w:t xml:space="preserve">(window size is 4). After the initial 3 way handshake, the </w:t>
      </w:r>
      <w:r>
        <w:rPr>
          <w:rFonts w:eastAsia="Times New Roman" w:cs="Calibri"/>
          <w:b/>
          <w:sz w:val="24"/>
          <w:szCs w:val="24"/>
        </w:rPr>
        <w:t>first</w:t>
      </w:r>
      <w:r>
        <w:rPr>
          <w:rFonts w:eastAsia="Times New Roman" w:cs="Calibri"/>
          <w:sz w:val="24"/>
          <w:szCs w:val="24"/>
        </w:rPr>
        <w:t xml:space="preserve"> segment’s sequence number is </w:t>
      </w:r>
      <w:r>
        <w:rPr>
          <w:rFonts w:eastAsia="Times New Roman" w:cs="Calibri"/>
          <w:b/>
          <w:sz w:val="24"/>
          <w:szCs w:val="24"/>
        </w:rPr>
        <w:t>60</w:t>
      </w:r>
      <w:r>
        <w:rPr>
          <w:rFonts w:eastAsia="Times New Roman" w:cs="Calibri"/>
          <w:sz w:val="24"/>
          <w:szCs w:val="24"/>
        </w:rPr>
        <w:t xml:space="preserve">, the </w:t>
      </w:r>
      <w:r>
        <w:rPr>
          <w:rFonts w:eastAsia="Times New Roman" w:cs="Calibri"/>
          <w:b/>
          <w:sz w:val="24"/>
          <w:szCs w:val="24"/>
        </w:rPr>
        <w:t>second</w:t>
      </w:r>
      <w:r>
        <w:rPr>
          <w:rFonts w:eastAsia="Times New Roman" w:cs="Calibri"/>
          <w:sz w:val="24"/>
          <w:szCs w:val="24"/>
        </w:rPr>
        <w:t xml:space="preserve"> sequence number is </w:t>
      </w:r>
      <w:r>
        <w:rPr>
          <w:rFonts w:eastAsia="Times New Roman" w:cs="Calibri"/>
          <w:b/>
          <w:sz w:val="24"/>
          <w:szCs w:val="24"/>
        </w:rPr>
        <w:t>80</w:t>
      </w:r>
      <w:r>
        <w:rPr>
          <w:rFonts w:eastAsia="Times New Roman" w:cs="Calibri"/>
          <w:sz w:val="24"/>
          <w:szCs w:val="24"/>
        </w:rPr>
        <w:t xml:space="preserve">, and the </w:t>
      </w:r>
      <w:r>
        <w:rPr>
          <w:rFonts w:eastAsia="Times New Roman" w:cs="Calibri"/>
          <w:b/>
          <w:sz w:val="24"/>
          <w:szCs w:val="24"/>
        </w:rPr>
        <w:t>third</w:t>
      </w:r>
      <w:r>
        <w:rPr>
          <w:rFonts w:eastAsia="Times New Roman" w:cs="Calibri"/>
          <w:sz w:val="24"/>
          <w:szCs w:val="24"/>
        </w:rPr>
        <w:t xml:space="preserve"> is </w:t>
      </w:r>
      <w:r>
        <w:rPr>
          <w:rFonts w:eastAsia="Times New Roman" w:cs="Calibri"/>
          <w:b/>
          <w:sz w:val="24"/>
          <w:szCs w:val="24"/>
        </w:rPr>
        <w:t>110</w:t>
      </w:r>
      <w:r>
        <w:rPr>
          <w:rFonts w:eastAsia="Times New Roman" w:cs="Calibri"/>
          <w:sz w:val="24"/>
          <w:szCs w:val="24"/>
        </w:rPr>
        <w:t>. The last sequence number is 150 + 40 bytes of data. (Hint: Drawing a diagram may help you solve this more easily.)</w:t>
      </w:r>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(5 points) How much data is in the first, second and the third segments? </w:t>
      </w:r>
    </w:p>
    <w:p>
      <w:pPr>
        <w:pStyle w:val="ListParagraph"/>
        <w:spacing w:lineRule="auto" w:line="240" w:before="0" w:after="0"/>
        <w:contextualSpacing/>
        <w:rPr>
          <w:rFonts w:eastAsia="Times New Roman" w:cs="Calibri"/>
          <w:sz w:val="24"/>
          <w:szCs w:val="24"/>
        </w:rPr>
      </w:pPr>
      <w:ins w:id="39" w:author="Unknown Author" w:date="2019-10-08T15:22:16Z">
        <w:r>
          <w:rPr>
            <w:rFonts w:eastAsia="Times New Roman" w:cs="Calibri"/>
            <w:sz w:val="24"/>
            <w:szCs w:val="24"/>
          </w:rPr>
          <w:tab/>
        </w:r>
      </w:ins>
      <w:ins w:id="40" w:author="Unknown Author" w:date="2019-10-08T15:22:16Z">
        <w:r>
          <w:rPr>
            <w:rFonts w:eastAsia="Times New Roman" w:cs="Calibri"/>
            <w:sz w:val="24"/>
            <w:szCs w:val="24"/>
          </w:rPr>
          <w:t>1</w:t>
        </w:r>
      </w:ins>
      <w:ins w:id="41" w:author="Unknown Author" w:date="2019-10-08T15:22:16Z">
        <w:r>
          <w:rPr>
            <w:rFonts w:eastAsia="Times New Roman" w:cs="Calibri"/>
            <w:sz w:val="24"/>
            <w:szCs w:val="24"/>
            <w:vertAlign w:val="superscript"/>
          </w:rPr>
          <w:t>St</w:t>
        </w:r>
      </w:ins>
      <w:ins w:id="42" w:author="Unknown Author" w:date="2019-10-08T15:22:16Z">
        <w:r>
          <w:rPr>
            <w:rFonts w:eastAsia="Times New Roman" w:cs="Calibri"/>
            <w:sz w:val="24"/>
            <w:szCs w:val="24"/>
          </w:rPr>
          <w:t>: 20 bytes (80-60)</w:t>
        </w:r>
      </w:ins>
    </w:p>
    <w:p>
      <w:pPr>
        <w:pStyle w:val="ListParagraph"/>
        <w:spacing w:lineRule="auto" w:line="240" w:before="0" w:after="0"/>
        <w:contextualSpacing/>
        <w:rPr>
          <w:rFonts w:eastAsia="Times New Roman" w:cs="Calibri"/>
          <w:sz w:val="24"/>
          <w:szCs w:val="24"/>
        </w:rPr>
      </w:pPr>
      <w:ins w:id="43" w:author="Unknown Author" w:date="2019-10-08T15:22:16Z">
        <w:r>
          <w:rPr>
            <w:rFonts w:eastAsia="Times New Roman" w:cs="Calibri"/>
            <w:sz w:val="24"/>
            <w:szCs w:val="24"/>
          </w:rPr>
          <w:tab/>
        </w:r>
      </w:ins>
      <w:ins w:id="44" w:author="Unknown Author" w:date="2019-10-08T15:22:16Z">
        <w:r>
          <w:rPr>
            <w:rFonts w:eastAsia="Times New Roman" w:cs="Calibri"/>
            <w:sz w:val="24"/>
            <w:szCs w:val="24"/>
          </w:rPr>
          <w:t>2</w:t>
        </w:r>
      </w:ins>
      <w:ins w:id="45" w:author="Unknown Author" w:date="2019-10-08T15:22:16Z">
        <w:r>
          <w:rPr>
            <w:rFonts w:eastAsia="Times New Roman" w:cs="Calibri"/>
            <w:sz w:val="24"/>
            <w:szCs w:val="24"/>
            <w:vertAlign w:val="superscript"/>
          </w:rPr>
          <w:t>nd</w:t>
        </w:r>
      </w:ins>
      <w:ins w:id="46" w:author="Unknown Author" w:date="2019-10-08T15:22:16Z">
        <w:r>
          <w:rPr>
            <w:rFonts w:eastAsia="Times New Roman" w:cs="Calibri"/>
            <w:sz w:val="24"/>
            <w:szCs w:val="24"/>
          </w:rPr>
          <w:t>: 30bytes (110-80)</w:t>
        </w:r>
      </w:ins>
    </w:p>
    <w:p>
      <w:pPr>
        <w:pStyle w:val="ListParagraph"/>
        <w:spacing w:lineRule="auto" w:line="240" w:before="0" w:after="0"/>
        <w:contextualSpacing/>
        <w:rPr>
          <w:rFonts w:eastAsia="Times New Roman" w:cs="Calibri"/>
          <w:sz w:val="24"/>
          <w:szCs w:val="24"/>
        </w:rPr>
      </w:pPr>
      <w:ins w:id="47" w:author="Unknown Author" w:date="2019-10-08T15:22:16Z">
        <w:r>
          <w:rPr>
            <w:rFonts w:eastAsia="Times New Roman" w:cs="Calibri"/>
            <w:position w:val="0"/>
            <w:sz w:val="24"/>
            <w:sz w:val="24"/>
            <w:szCs w:val="24"/>
            <w:vertAlign w:val="baseline"/>
          </w:rPr>
          <w:tab/>
          <w:t>3</w:t>
        </w:r>
      </w:ins>
      <w:ins w:id="48" w:author="Unknown Author" w:date="2019-10-08T15:22:16Z">
        <w:r>
          <w:rPr>
            <w:rFonts w:eastAsia="Times New Roman" w:cs="Calibri"/>
            <w:sz w:val="24"/>
            <w:szCs w:val="24"/>
            <w:vertAlign w:val="superscript"/>
          </w:rPr>
          <w:t>rd</w:t>
        </w:r>
      </w:ins>
      <w:ins w:id="49" w:author="Unknown Author" w:date="2019-10-08T15:23:00Z">
        <w:r>
          <w:rPr>
            <w:rFonts w:eastAsia="Times New Roman" w:cs="Calibri"/>
            <w:position w:val="0"/>
            <w:sz w:val="24"/>
            <w:sz w:val="24"/>
            <w:szCs w:val="24"/>
            <w:vertAlign w:val="baseline"/>
          </w:rPr>
          <w:t>:</w:t>
        </w:r>
      </w:ins>
      <w:ins w:id="50" w:author="Unknown Author" w:date="2019-10-08T15:24:14Z">
        <w:r>
          <w:rPr>
            <w:rFonts w:eastAsia="Times New Roman" w:cs="Calibri"/>
            <w:position w:val="0"/>
            <w:sz w:val="24"/>
            <w:sz w:val="24"/>
            <w:szCs w:val="24"/>
            <w:vertAlign w:val="baseline"/>
          </w:rPr>
          <w:t xml:space="preserve"> 80 bytes (150-110 + 40 bytes)</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(5 points) If there is no data loss, what are the acknowledgement numbers that A is going to receive? </w:t>
      </w:r>
    </w:p>
    <w:p>
      <w:pPr>
        <w:pStyle w:val="ListParagraph"/>
        <w:spacing w:lineRule="auto" w:line="240" w:before="0" w:after="0"/>
        <w:contextualSpacing/>
        <w:rPr>
          <w:rFonts w:eastAsia="Times New Roman" w:cs="Calibri"/>
          <w:sz w:val="24"/>
          <w:szCs w:val="24"/>
        </w:rPr>
      </w:pPr>
      <w:ins w:id="51" w:author="Unknown Author" w:date="2019-10-08T15:33:33Z">
        <w:r>
          <w:rPr>
            <w:rFonts w:eastAsia="Times New Roman" w:cs="Calibri"/>
            <w:sz w:val="24"/>
            <w:szCs w:val="24"/>
          </w:rPr>
          <w:tab/>
        </w:r>
      </w:ins>
      <w:ins w:id="52" w:author="Unknown Author" w:date="2019-10-08T15:33:33Z">
        <w:r>
          <w:rPr>
            <w:rFonts w:eastAsia="Times New Roman" w:cs="Calibri"/>
            <w:sz w:val="24"/>
            <w:szCs w:val="24"/>
          </w:rPr>
          <w:t>1</w:t>
        </w:r>
      </w:ins>
      <w:ins w:id="53" w:author="Unknown Author" w:date="2019-10-08T15:33:33Z">
        <w:r>
          <w:rPr>
            <w:rFonts w:eastAsia="Times New Roman" w:cs="Calibri"/>
            <w:sz w:val="24"/>
            <w:szCs w:val="24"/>
            <w:vertAlign w:val="superscript"/>
          </w:rPr>
          <w:t>St</w:t>
        </w:r>
      </w:ins>
      <w:ins w:id="54" w:author="Unknown Author" w:date="2019-10-08T15:33:33Z">
        <w:r>
          <w:rPr>
            <w:rFonts w:eastAsia="Times New Roman" w:cs="Calibri"/>
            <w:sz w:val="24"/>
            <w:szCs w:val="24"/>
          </w:rPr>
          <w:t>: 61</w:t>
        </w:r>
      </w:ins>
    </w:p>
    <w:p>
      <w:pPr>
        <w:pStyle w:val="ListParagraph"/>
        <w:spacing w:lineRule="auto" w:line="240" w:before="0" w:after="0"/>
        <w:contextualSpacing/>
        <w:rPr>
          <w:rFonts w:eastAsia="Times New Roman" w:cs="Calibri"/>
          <w:sz w:val="24"/>
          <w:szCs w:val="24"/>
        </w:rPr>
      </w:pPr>
      <w:ins w:id="55" w:author="Unknown Author" w:date="2019-10-08T15:33:33Z">
        <w:r>
          <w:rPr>
            <w:rFonts w:eastAsia="Times New Roman" w:cs="Calibri"/>
            <w:sz w:val="24"/>
            <w:szCs w:val="24"/>
          </w:rPr>
          <w:tab/>
        </w:r>
      </w:ins>
      <w:ins w:id="56" w:author="Unknown Author" w:date="2019-10-08T15:33:33Z">
        <w:r>
          <w:rPr>
            <w:rFonts w:eastAsia="Times New Roman" w:cs="Calibri"/>
            <w:sz w:val="24"/>
            <w:szCs w:val="24"/>
          </w:rPr>
          <w:t>2</w:t>
        </w:r>
      </w:ins>
      <w:ins w:id="57" w:author="Unknown Author" w:date="2019-10-08T15:33:33Z">
        <w:r>
          <w:rPr>
            <w:rFonts w:eastAsia="Times New Roman" w:cs="Calibri"/>
            <w:sz w:val="24"/>
            <w:szCs w:val="24"/>
            <w:vertAlign w:val="superscript"/>
          </w:rPr>
          <w:t>nd</w:t>
        </w:r>
      </w:ins>
      <w:ins w:id="58" w:author="Unknown Author" w:date="2019-10-08T15:33:33Z">
        <w:r>
          <w:rPr>
            <w:rFonts w:eastAsia="Times New Roman" w:cs="Calibri"/>
            <w:sz w:val="24"/>
            <w:szCs w:val="24"/>
          </w:rPr>
          <w:t>: 81</w:t>
        </w:r>
      </w:ins>
    </w:p>
    <w:p>
      <w:pPr>
        <w:pStyle w:val="ListParagraph"/>
        <w:spacing w:lineRule="auto" w:line="240" w:before="0" w:after="0"/>
        <w:contextualSpacing/>
        <w:rPr>
          <w:rFonts w:eastAsia="Times New Roman" w:cs="Calibri"/>
          <w:sz w:val="24"/>
          <w:szCs w:val="24"/>
        </w:rPr>
      </w:pPr>
      <w:ins w:id="59" w:author="Unknown Author" w:date="2019-10-08T15:33:33Z">
        <w:r>
          <w:rPr>
            <w:rFonts w:eastAsia="Times New Roman" w:cs="Calibri"/>
            <w:position w:val="0"/>
            <w:sz w:val="24"/>
            <w:sz w:val="24"/>
            <w:szCs w:val="24"/>
            <w:vertAlign w:val="baseline"/>
          </w:rPr>
          <w:tab/>
          <w:t>3</w:t>
        </w:r>
      </w:ins>
      <w:ins w:id="60" w:author="Unknown Author" w:date="2019-10-08T15:33:33Z">
        <w:r>
          <w:rPr>
            <w:rFonts w:eastAsia="Times New Roman" w:cs="Calibri"/>
            <w:sz w:val="24"/>
            <w:szCs w:val="24"/>
            <w:vertAlign w:val="superscript"/>
          </w:rPr>
          <w:t>rd</w:t>
        </w:r>
      </w:ins>
      <w:ins w:id="61" w:author="Unknown Author" w:date="2019-10-08T15:33:33Z">
        <w:r>
          <w:rPr>
            <w:rFonts w:eastAsia="Times New Roman" w:cs="Calibri"/>
            <w:position w:val="0"/>
            <w:sz w:val="24"/>
            <w:sz w:val="24"/>
            <w:szCs w:val="24"/>
            <w:vertAlign w:val="baseline"/>
          </w:rPr>
          <w:t xml:space="preserve">: </w:t>
        </w:r>
      </w:ins>
      <w:ins w:id="62" w:author="Unknown Author" w:date="2019-10-08T15:33:33Z">
        <w:r>
          <w:rPr>
            <w:rFonts w:eastAsia="Times New Roman" w:cs="Calibri"/>
            <w:position w:val="0"/>
            <w:sz w:val="24"/>
            <w:sz w:val="24"/>
            <w:szCs w:val="24"/>
            <w:vertAlign w:val="baseline"/>
          </w:rPr>
          <w:t>11</w:t>
        </w:r>
      </w:ins>
      <w:ins w:id="63" w:author="Unknown Author" w:date="2019-10-08T15:34:00Z">
        <w:r>
          <w:rPr>
            <w:rFonts w:eastAsia="Times New Roman" w:cs="Calibri"/>
            <w:position w:val="0"/>
            <w:sz w:val="24"/>
            <w:sz w:val="24"/>
            <w:szCs w:val="24"/>
            <w:vertAlign w:val="baseline"/>
          </w:rPr>
          <w:t>1</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(5 points) Let’s assume that the second packet was lost, and you are still within the timeout window. What is the ACK number received for the third packet? </w:t>
      </w:r>
    </w:p>
    <w:p>
      <w:pPr>
        <w:pStyle w:val="ListParagraph"/>
        <w:spacing w:lineRule="auto" w:line="240" w:before="0" w:after="0"/>
        <w:contextualSpacing/>
        <w:rPr>
          <w:rFonts w:eastAsia="Times New Roman" w:cs="Calibri"/>
          <w:sz w:val="24"/>
          <w:szCs w:val="24"/>
        </w:rPr>
      </w:pPr>
      <w:ins w:id="64" w:author="Unknown Author" w:date="2019-10-08T15:35:49Z">
        <w:r>
          <w:rPr>
            <w:rFonts w:eastAsia="Times New Roman" w:cs="Calibri"/>
            <w:sz w:val="24"/>
            <w:szCs w:val="24"/>
          </w:rPr>
          <w:tab/>
        </w:r>
      </w:ins>
      <w:ins w:id="65" w:author="Unknown Author" w:date="2019-10-08T15:35:49Z">
        <w:r>
          <w:rPr>
            <w:rFonts w:eastAsia="Times New Roman" w:cs="Calibri"/>
            <w:sz w:val="24"/>
            <w:szCs w:val="24"/>
          </w:rPr>
          <w:t>110.</w:t>
        </w:r>
      </w:ins>
      <w:ins w:id="66" w:author="Unknown Author" w:date="2019-10-08T15:36:00Z">
        <w:r>
          <w:rPr>
            <w:rFonts w:eastAsia="Times New Roman" w:cs="Calibri"/>
            <w:sz w:val="24"/>
            <w:szCs w:val="24"/>
          </w:rPr>
          <w:t xml:space="preserve"> The ack number in an error is the same as the sequence number you last recieved</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(5 points) If you are using the GBN protocol, in the above scenario (c), what would the host A do after the timeout period? Explain your answer (include a diagram) and give a scenario that would fit GBN protocol compared to SR protocol.</w:t>
      </w:r>
    </w:p>
    <w:p>
      <w:pPr>
        <w:pStyle w:val="ListParagraph"/>
        <w:spacing w:lineRule="auto" w:line="240" w:before="0" w:after="0"/>
        <w:contextualSpacing/>
        <w:rPr/>
      </w:pPr>
      <w:ins w:id="67" w:author="Unknown Author" w:date="2019-10-08T15:40:05Z">
        <w:r>
          <w:rPr>
            <w:rFonts w:eastAsia="Times New Roman" w:cs="Calibri"/>
            <w:sz w:val="24"/>
            <w:szCs w:val="24"/>
          </w:rPr>
          <w:tab/>
        </w:r>
      </w:ins>
      <w:ins w:id="68" w:author="Unknown Author" w:date="2019-10-08T15:42:08Z">
        <w:r>
          <w:rPr>
            <w:rFonts w:eastAsia="Times New Roman" w:cs="Calibri"/>
            <w:sz w:val="24"/>
            <w:szCs w:val="24"/>
          </w:rPr>
          <w:t>If packets are received out of order, we do not send anything back and wait for a timeout, when there is a timeout with no ACK, the packets are sent again</w:t>
        </w:r>
      </w:ins>
      <w:ins w:id="69" w:author="Unknown Author" w:date="2019-10-08T15:43:03Z">
        <w:r>
          <w:rPr>
            <w:rFonts w:eastAsia="Times New Roman" w:cs="Calibri"/>
            <w:sz w:val="24"/>
            <w:szCs w:val="24"/>
          </w:rPr>
          <w:t xml:space="preserve"> (those that have not been ack)</w:t>
        </w:r>
      </w:ins>
    </w:p>
    <w:p>
      <w:pPr>
        <w:pStyle w:val="ListParagraph"/>
        <w:numPr>
          <w:ilvl w:val="2"/>
          <w:numId w:val="1"/>
        </w:numPr>
        <w:spacing w:lineRule="auto" w:line="240" w:before="0" w:after="0"/>
        <w:contextualSpacing/>
        <w:rPr>
          <w:rFonts w:eastAsia="Times New Roman" w:cs="Calibri"/>
          <w:sz w:val="24"/>
          <w:szCs w:val="24"/>
        </w:rPr>
      </w:pPr>
      <w:r>
        <w:rPr>
          <w:rFonts w:eastAsia="Times New Roman" w:cs="Calibri"/>
          <w:sz w:val="24"/>
          <w:szCs w:val="24"/>
        </w:rPr>
        <w:t>How many total packets will be transferred using the GBN protocol?</w:t>
      </w:r>
    </w:p>
    <w:p>
      <w:pPr>
        <w:pStyle w:val="ListParagraph"/>
        <w:spacing w:lineRule="auto" w:line="240" w:before="0" w:after="0"/>
        <w:contextualSpacing/>
        <w:rPr>
          <w:rFonts w:eastAsia="Times New Roman" w:cs="Calibri"/>
          <w:sz w:val="24"/>
          <w:szCs w:val="24"/>
        </w:rPr>
      </w:pPr>
      <w:ins w:id="70" w:author="Unknown Author" w:date="2019-10-08T15:42:44Z">
        <w:r>
          <w:rPr>
            <w:rFonts w:eastAsia="Times New Roman" w:cs="Calibri"/>
            <w:sz w:val="24"/>
            <w:szCs w:val="24"/>
          </w:rPr>
          <w:tab/>
        </w:r>
      </w:ins>
      <w:ins w:id="71" w:author="Unknown Author" w:date="2019-10-08T15:43:19Z">
        <w:r>
          <w:rPr>
            <w:rFonts w:eastAsia="Times New Roman" w:cs="Calibri"/>
            <w:sz w:val="24"/>
            <w:szCs w:val="24"/>
          </w:rPr>
          <w:t>Depends on the window side which we do not know3.</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 </w:t>
      </w:r>
      <w:r>
        <w:rPr>
          <w:rFonts w:eastAsia="Times New Roman" w:cs="Calibri"/>
          <w:sz w:val="24"/>
          <w:szCs w:val="24"/>
        </w:rPr>
        <w:t>(5 points) What would happen if you are using the SR protocol and the first packet is lost and you are now receiving 3 acknowledgment numbers equal to 80 (Assume you are still within the timeout period.)? Give a scenario that would best fit the SR protocol.</w:t>
      </w:r>
    </w:p>
    <w:p>
      <w:pPr>
        <w:pStyle w:val="ListParagraph"/>
        <w:spacing w:lineRule="auto" w:line="240" w:before="0" w:after="0"/>
        <w:contextualSpacing/>
        <w:rPr>
          <w:rFonts w:eastAsia="Times New Roman" w:cs="Calibri"/>
          <w:sz w:val="24"/>
          <w:szCs w:val="24"/>
        </w:rPr>
      </w:pPr>
      <w:ins w:id="72" w:author="Unknown Author" w:date="2019-10-08T17:47:20Z">
        <w:r>
          <w:rPr>
            <w:rFonts w:eastAsia="Times New Roman" w:cs="Calibri"/>
            <w:sz w:val="24"/>
            <w:szCs w:val="24"/>
          </w:rPr>
          <w:tab/>
        </w:r>
      </w:ins>
      <w:ins w:id="73" w:author="Unknown Author" w:date="2019-10-08T17:47:20Z">
        <w:r>
          <w:rPr>
            <w:rFonts w:eastAsia="Times New Roman" w:cs="Calibri"/>
            <w:sz w:val="24"/>
            <w:szCs w:val="24"/>
          </w:rPr>
          <w:t>The acks would return to the sender and after 3 it would realize that a packet is lost and resend the whole window</w:t>
        </w:r>
      </w:ins>
      <w:ins w:id="74" w:author="Unknown Author" w:date="2019-10-08T17:48:00Z">
        <w:r>
          <w:rPr>
            <w:rFonts w:eastAsia="Times New Roman" w:cs="Calibri"/>
            <w:sz w:val="24"/>
            <w:szCs w:val="24"/>
          </w:rPr>
          <w:t>.</w:t>
        </w:r>
      </w:ins>
    </w:p>
    <w:p>
      <w:pPr>
        <w:pStyle w:val="ListParagraph"/>
        <w:numPr>
          <w:ilvl w:val="2"/>
          <w:numId w:val="1"/>
        </w:numPr>
        <w:spacing w:lineRule="auto" w:line="240" w:before="0" w:after="0"/>
        <w:contextualSpacing/>
        <w:rPr>
          <w:rFonts w:eastAsia="Times New Roman" w:cs="Calibri"/>
          <w:sz w:val="24"/>
          <w:szCs w:val="24"/>
        </w:rPr>
      </w:pPr>
      <w:r>
        <w:rPr>
          <w:rFonts w:eastAsia="Times New Roman" w:cs="Calibri"/>
          <w:sz w:val="24"/>
          <w:szCs w:val="24"/>
        </w:rPr>
        <w:t>How many total packets will be transferred using the SR protocol?</w:t>
      </w:r>
    </w:p>
    <w:p>
      <w:pPr>
        <w:pStyle w:val="ListParagraph"/>
        <w:spacing w:lineRule="auto" w:line="240" w:before="0" w:after="0"/>
        <w:contextualSpacing/>
        <w:rPr>
          <w:rFonts w:eastAsia="Times New Roman" w:cs="Calibri"/>
          <w:sz w:val="24"/>
          <w:szCs w:val="24"/>
        </w:rPr>
      </w:pPr>
      <w:ins w:id="75" w:author="Unknown Author" w:date="2019-10-08T17:48:03Z">
        <w:r>
          <w:rPr>
            <w:rFonts w:eastAsia="Times New Roman" w:cs="Calibri"/>
            <w:sz w:val="24"/>
            <w:szCs w:val="24"/>
          </w:rPr>
          <w:tab/>
        </w:r>
      </w:ins>
      <w:ins w:id="76" w:author="Unknown Author" w:date="2019-10-08T17:48:03Z">
        <w:r>
          <w:rPr>
            <w:rFonts w:eastAsia="Times New Roman" w:cs="Calibri"/>
            <w:sz w:val="24"/>
            <w:szCs w:val="24"/>
          </w:rPr>
          <w:t>Depends on how large the window size is.</w:t>
        </w:r>
      </w:ins>
    </w:p>
    <w:p>
      <w:pPr>
        <w:pStyle w:val="Normal"/>
        <w:spacing w:lineRule="auto" w:line="240" w:before="0" w:after="0"/>
        <w:rPr>
          <w:rFonts w:eastAsia="Times New Roman" w:cs="Calibri"/>
          <w:sz w:val="24"/>
          <w:szCs w:val="24"/>
        </w:rPr>
      </w:pPr>
      <w:r>
        <w:rPr>
          <w:rFonts w:eastAsia="Times New Roman" w:cs="Calibri"/>
          <w:sz w:val="24"/>
          <w:szCs w:val="24"/>
        </w:rPr>
      </w:r>
    </w:p>
    <w:p>
      <w:pPr>
        <w:pStyle w:val="ListParagraph"/>
        <w:numPr>
          <w:ilvl w:val="0"/>
          <w:numId w:val="1"/>
        </w:numPr>
        <w:spacing w:lineRule="auto" w:line="240" w:before="0" w:after="0"/>
        <w:contextualSpacing/>
        <w:rPr>
          <w:rFonts w:eastAsia="Times New Roman" w:cs="Calibri"/>
          <w:sz w:val="24"/>
          <w:szCs w:val="24"/>
        </w:rPr>
      </w:pPr>
      <w:r>
        <w:rPr>
          <w:rFonts w:eastAsia="Times New Roman" w:cs="Calibri"/>
          <w:sz w:val="24"/>
          <w:szCs w:val="24"/>
        </w:rPr>
        <w:t xml:space="preserve">(10 points) Consider the three 16-bit words (shown in binary) below. </w:t>
      </w:r>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Compute the Internet checksum value for these three 16-bit words:</w:t>
      </w:r>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Validate the checksum.</w:t>
        <w:br/>
      </w:r>
    </w:p>
    <w:p>
      <w:pPr>
        <w:pStyle w:val="ListParagraph"/>
        <w:spacing w:lineRule="auto" w:line="240" w:before="0" w:after="0"/>
        <w:contextualSpacing/>
        <w:rPr>
          <w:rFonts w:eastAsia="Times New Roman" w:cs="Calibri"/>
          <w:sz w:val="24"/>
          <w:szCs w:val="24"/>
        </w:rPr>
      </w:pPr>
      <w:r>
        <w:rPr>
          <w:rFonts w:eastAsia="Times New Roman" w:cs="Calibri"/>
          <w:sz w:val="24"/>
          <w:szCs w:val="24"/>
        </w:rPr>
        <w:t xml:space="preserve">11101001 10110110            </w:t>
      </w:r>
    </w:p>
    <w:p>
      <w:pPr>
        <w:pStyle w:val="ListParagraph"/>
        <w:spacing w:lineRule="auto" w:line="240" w:before="0" w:after="0"/>
        <w:contextualSpacing/>
        <w:rPr>
          <w:rFonts w:eastAsia="Times New Roman" w:cs="Calibri"/>
          <w:sz w:val="24"/>
          <w:szCs w:val="24"/>
        </w:rPr>
      </w:pPr>
      <w:r>
        <w:rPr>
          <w:rFonts w:eastAsia="Times New Roman" w:cs="Calibri"/>
          <w:sz w:val="24"/>
          <w:szCs w:val="24"/>
        </w:rPr>
        <w:t>00011001 10010010</w:t>
      </w:r>
    </w:p>
    <w:p>
      <w:pPr>
        <w:pStyle w:val="ListParagraph"/>
        <w:spacing w:lineRule="auto" w:line="240" w:before="0" w:after="0"/>
        <w:contextualSpacing/>
        <w:rPr>
          <w:rFonts w:eastAsia="Times New Roman" w:cs="Calibri"/>
          <w:sz w:val="24"/>
          <w:szCs w:val="24"/>
        </w:rPr>
      </w:pPr>
      <w:ins w:id="77" w:author="Unknown Author" w:date="2019-10-08T14:22:15Z">
        <w:r>
          <w:rPr>
            <w:rFonts w:eastAsia="Times New Roman" w:cs="Calibri"/>
            <w:sz w:val="24"/>
            <w:szCs w:val="24"/>
          </w:rPr>
          <w:t>Take compliment and then add the third</w:t>
        </w:r>
      </w:ins>
    </w:p>
    <w:p>
      <w:pPr>
        <w:pStyle w:val="ListParagraph"/>
        <w:spacing w:lineRule="auto" w:line="240" w:before="0" w:after="0"/>
        <w:contextualSpacing/>
        <w:rPr>
          <w:rFonts w:eastAsia="Times New Roman" w:cs="Calibri"/>
          <w:sz w:val="24"/>
          <w:szCs w:val="24"/>
        </w:rPr>
      </w:pPr>
      <w:r>
        <w:rPr>
          <w:rFonts w:eastAsia="Times New Roman" w:cs="Calibri"/>
          <w:sz w:val="24"/>
          <w:szCs w:val="24"/>
        </w:rPr>
        <w:t>11101001 10110111</w:t>
      </w:r>
    </w:p>
    <w:p>
      <w:pPr>
        <w:pStyle w:val="ListParagraph"/>
        <w:spacing w:lineRule="auto" w:line="240" w:before="0" w:after="0"/>
        <w:contextualSpacing/>
        <w:rPr>
          <w:rFonts w:eastAsia="Times New Roman" w:cs="Calibri"/>
          <w:sz w:val="24"/>
          <w:szCs w:val="24"/>
        </w:rPr>
      </w:pPr>
      <w:r>
        <w:rPr>
          <w:rFonts w:eastAsia="Times New Roman" w:cs="Calibri"/>
          <w:sz w:val="24"/>
          <w:szCs w:val="24"/>
        </w:rPr>
      </w:r>
    </w:p>
    <w:tbl>
      <w:tblPr>
        <w:tblW w:w="9459" w:type="dxa"/>
        <w:jc w:val="left"/>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Grid>
        <w:gridCol w:w="591"/>
        <w:gridCol w:w="592"/>
        <w:gridCol w:w="592"/>
        <w:gridCol w:w="592"/>
        <w:gridCol w:w="591"/>
        <w:gridCol w:w="591"/>
        <w:gridCol w:w="592"/>
        <w:gridCol w:w="591"/>
        <w:gridCol w:w="591"/>
        <w:gridCol w:w="591"/>
        <w:gridCol w:w="591"/>
        <w:gridCol w:w="592"/>
        <w:gridCol w:w="591"/>
        <w:gridCol w:w="591"/>
        <w:gridCol w:w="591"/>
        <w:gridCol w:w="589"/>
      </w:tblGrid>
      <w:tr>
        <w:trPr>
          <w:trHeight w:val="203" w:hRule="atLeast"/>
        </w:trPr>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78" w:author="Unknown Author" w:date="2019-10-07T10:15:16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79" w:author="Unknown Author" w:date="2019-10-07T10:15:17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0" w:author="Unknown Author" w:date="2019-10-07T10:15:18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1" w:author="Unknown Author" w:date="2019-10-07T10:15:20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2" w:author="Unknown Author" w:date="2019-10-07T10:15:20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3" w:author="Unknown Author" w:date="2019-10-07T10:15:21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4" w:author="Unknown Author" w:date="2019-10-07T10:15:22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5" w:author="Unknown Author" w:date="2019-10-07T10:15:23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6" w:author="Unknown Author" w:date="2019-10-07T10:15:25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7" w:author="Unknown Author" w:date="2019-10-07T10:15:26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8" w:author="Unknown Author" w:date="2019-10-07T10:15:27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89" w:author="Unknown Author" w:date="2019-10-07T10:15:27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0" w:author="Unknown Author" w:date="2019-10-07T10:15:28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1" w:author="Unknown Author" w:date="2019-10-07T10:15:29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2" w:author="Unknown Author" w:date="2019-10-07T10:15:29Z">
              <w:r>
                <w:rPr>
                  <w:rFonts w:eastAsia="Times New Roman" w:cs="Calibri"/>
                  <w:sz w:val="24"/>
                  <w:szCs w:val="24"/>
                </w:rPr>
                <w:t>1</w:t>
              </w:r>
            </w:ins>
          </w:p>
        </w:tc>
        <w:tc>
          <w:tcPr>
            <w:tcW w:w="589"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3" w:author="Unknown Author" w:date="2019-10-07T10:15:30Z">
              <w:r>
                <w:rPr>
                  <w:rFonts w:eastAsia="Times New Roman" w:cs="Calibri"/>
                  <w:sz w:val="24"/>
                  <w:szCs w:val="24"/>
                </w:rPr>
                <w:t>0</w:t>
              </w:r>
            </w:ins>
          </w:p>
        </w:tc>
      </w:tr>
      <w:tr>
        <w:trPr>
          <w:trHeight w:val="193" w:hRule="atLeast"/>
        </w:trPr>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4" w:author="Unknown Author" w:date="2019-10-07T10:22:40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5" w:author="Unknown Author" w:date="2019-10-07T10:22:41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6" w:author="Unknown Author" w:date="2019-10-07T10:22:41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7" w:author="Unknown Author" w:date="2019-10-07T10:22:43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8" w:author="Unknown Author" w:date="2019-10-07T10:22:45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99" w:author="Unknown Author" w:date="2019-10-07T10:22:45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0" w:author="Unknown Author" w:date="2019-10-07T10:22:46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1" w:author="Unknown Author" w:date="2019-10-07T10:22:47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2" w:author="Unknown Author" w:date="2019-10-07T10:22:48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3" w:author="Unknown Author" w:date="2019-10-07T10:22:48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4" w:author="Unknown Author" w:date="2019-10-07T10:22:49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5" w:author="Unknown Author" w:date="2019-10-07T10:22:50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6" w:author="Unknown Author" w:date="2019-10-07T10:22:50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7" w:author="Unknown Author" w:date="2019-10-07T10:22:51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8" w:author="Unknown Author" w:date="2019-10-07T10:22:52Z">
              <w:r>
                <w:rPr>
                  <w:rFonts w:eastAsia="Times New Roman" w:cs="Calibri"/>
                  <w:sz w:val="24"/>
                  <w:szCs w:val="24"/>
                </w:rPr>
                <w:t>1</w:t>
              </w:r>
            </w:ins>
          </w:p>
        </w:tc>
        <w:tc>
          <w:tcPr>
            <w:tcW w:w="589"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09" w:author="Unknown Author" w:date="2019-10-07T10:22:52Z">
              <w:r>
                <w:rPr>
                  <w:rFonts w:eastAsia="Times New Roman" w:cs="Calibri"/>
                  <w:sz w:val="24"/>
                  <w:szCs w:val="24"/>
                </w:rPr>
                <w:t>0</w:t>
              </w:r>
            </w:ins>
          </w:p>
        </w:tc>
      </w:tr>
      <w:tr>
        <w:trPr>
          <w:trHeight w:val="202" w:hRule="atLeast"/>
        </w:trPr>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0" w:author="Unknown Author" w:date="2019-10-07T10:23:20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1" w:author="Unknown Author" w:date="2019-10-07T10:23:19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2" w:author="Unknown Author" w:date="2019-10-07T10:23:17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3" w:author="Unknown Author" w:date="2019-10-07T10:23:15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4" w:author="Unknown Author" w:date="2019-10-07T10:23:14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5" w:author="Unknown Author" w:date="2019-10-07T10:23:13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6" w:author="Unknown Author" w:date="2019-10-07T10:23:12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7" w:author="Unknown Author" w:date="2019-10-07T10:23:10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8" w:author="Unknown Author" w:date="2019-10-07T10:23:08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19" w:author="Unknown Author" w:date="2019-10-08T14:25:29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0" w:author="Unknown Author" w:date="2019-10-08T14:25:26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1" w:author="Unknown Author" w:date="2019-10-07T10:23:05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2" w:author="Unknown Author" w:date="2019-10-07T10:23:03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3" w:author="Unknown Author" w:date="2019-10-07T10:23:03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4" w:author="Unknown Author" w:date="2019-10-07T10:23:00Z">
              <w:r>
                <w:rPr>
                  <w:rFonts w:eastAsia="Times New Roman" w:cs="Calibri"/>
                  <w:sz w:val="24"/>
                  <w:szCs w:val="24"/>
                </w:rPr>
                <w:t>0</w:t>
              </w:r>
            </w:ins>
          </w:p>
        </w:tc>
        <w:tc>
          <w:tcPr>
            <w:tcW w:w="589"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5" w:author="Unknown Author" w:date="2019-10-08T14:25:43Z">
              <w:r>
                <w:rPr>
                  <w:rFonts w:eastAsia="Times New Roman" w:cs="Calibri"/>
                  <w:sz w:val="24"/>
                  <w:szCs w:val="24"/>
                </w:rPr>
                <w:t>1</w:t>
              </w:r>
            </w:ins>
          </w:p>
        </w:tc>
      </w:tr>
      <w:tr>
        <w:trPr>
          <w:trHeight w:val="202" w:hRule="atLeast"/>
        </w:trPr>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6" w:author="Unknown Author" w:date="2019-10-08T14:25:56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7" w:author="Unknown Author" w:date="2019-10-08T14:25:56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8" w:author="Unknown Author" w:date="2019-10-08T14:25:57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29" w:author="Unknown Author" w:date="2019-10-08T14:25:58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0" w:author="Unknown Author" w:date="2019-10-08T14:25:59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1" w:author="Unknown Author" w:date="2019-10-08T14:25:59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2" w:author="Unknown Author" w:date="2019-10-08T14:26:00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3" w:author="Unknown Author" w:date="2019-10-08T14:26:01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4" w:author="Unknown Author" w:date="2019-10-08T14:26:01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5" w:author="Unknown Author" w:date="2019-10-08T14:26:02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6" w:author="Unknown Author" w:date="2019-10-08T14:26:03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7" w:author="Unknown Author" w:date="2019-10-08T14:26:03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8" w:author="Unknown Author" w:date="2019-10-08T14:26:04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39" w:author="Unknown Author" w:date="2019-10-08T14:26:04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0" w:author="Unknown Author" w:date="2019-10-08T14:26:05Z">
              <w:r>
                <w:rPr>
                  <w:rFonts w:eastAsia="Times New Roman" w:cs="Calibri"/>
                  <w:sz w:val="24"/>
                  <w:szCs w:val="24"/>
                </w:rPr>
                <w:t>1</w:t>
              </w:r>
            </w:ins>
          </w:p>
        </w:tc>
        <w:tc>
          <w:tcPr>
            <w:tcW w:w="589"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1" w:author="Unknown Author" w:date="2019-10-08T14:26:05Z">
              <w:r>
                <w:rPr>
                  <w:rFonts w:eastAsia="Times New Roman" w:cs="Calibri"/>
                  <w:sz w:val="24"/>
                  <w:szCs w:val="24"/>
                </w:rPr>
                <w:t>1</w:t>
              </w:r>
            </w:ins>
          </w:p>
        </w:tc>
      </w:tr>
      <w:tr>
        <w:trPr>
          <w:trHeight w:val="202" w:hRule="atLeast"/>
        </w:trPr>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2" w:author="Unknown Author" w:date="2019-10-07T10:24:21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3" w:author="Unknown Author" w:date="2019-10-07T10:24:20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4" w:author="Unknown Author" w:date="2019-10-07T10:24:19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5" w:author="Unknown Author" w:date="2019-10-07T10:24:15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6" w:author="Unknown Author" w:date="2019-10-07T10:24:14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7" w:author="Unknown Author" w:date="2019-10-07T10:24:07Z">
              <w:r>
                <w:rPr>
                  <w:rFonts w:eastAsia="Times New Roman" w:cs="Calibri"/>
                  <w:sz w:val="24"/>
                  <w:szCs w:val="24"/>
                </w:rPr>
                <w:t>1</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8" w:author="Unknown Author" w:date="2019-10-07T10:24:06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49" w:author="Unknown Author" w:date="2019-10-07T10:24:05Z">
              <w:r>
                <w:rPr>
                  <w:rFonts w:eastAsia="Times New Roman" w:cs="Calibri"/>
                  <w:sz w:val="24"/>
                  <w:szCs w:val="24"/>
                </w:rPr>
                <w:t>1</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50" w:author="Unknown Author" w:date="2019-10-07T10:24:04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51" w:author="Unknown Author" w:date="2019-10-07T10:24:03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52" w:author="Unknown Author" w:date="2019-10-07T10:24:02Z">
              <w:r>
                <w:rPr>
                  <w:rFonts w:eastAsia="Times New Roman" w:cs="Calibri"/>
                  <w:sz w:val="24"/>
                  <w:szCs w:val="24"/>
                </w:rPr>
                <w:t>0</w:t>
              </w:r>
            </w:ins>
          </w:p>
        </w:tc>
        <w:tc>
          <w:tcPr>
            <w:tcW w:w="5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53" w:author="Unknown Author" w:date="2019-10-07T10:24:01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54" w:author="Unknown Author" w:date="2019-10-07T10:23:58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55" w:author="Unknown Author" w:date="2019-10-07T10:23:56Z">
              <w:r>
                <w:rPr>
                  <w:rFonts w:eastAsia="Times New Roman" w:cs="Calibri"/>
                  <w:sz w:val="24"/>
                  <w:szCs w:val="24"/>
                </w:rPr>
                <w:t>0</w:t>
              </w:r>
            </w:ins>
          </w:p>
        </w:tc>
        <w:tc>
          <w:tcPr>
            <w:tcW w:w="5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56" w:author="Unknown Author" w:date="2019-10-07T10:23:50Z">
              <w:r>
                <w:rPr>
                  <w:rFonts w:eastAsia="Times New Roman" w:cs="Calibri"/>
                  <w:sz w:val="24"/>
                  <w:szCs w:val="24"/>
                </w:rPr>
                <w:t>0</w:t>
              </w:r>
            </w:ins>
          </w:p>
        </w:tc>
        <w:tc>
          <w:tcPr>
            <w:tcW w:w="589"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fill="auto" w:val="clear"/>
          </w:tcPr>
          <w:p>
            <w:pPr>
              <w:pStyle w:val="Normal"/>
              <w:spacing w:lineRule="auto" w:line="240" w:before="0" w:after="0"/>
              <w:rPr>
                <w:rFonts w:eastAsia="Times New Roman" w:cs="Calibri"/>
                <w:sz w:val="24"/>
                <w:szCs w:val="24"/>
              </w:rPr>
            </w:pPr>
            <w:ins w:id="157" w:author="Unknown Author" w:date="2019-10-07T10:23:46Z">
              <w:r>
                <w:rPr>
                  <w:rFonts w:eastAsia="Times New Roman" w:cs="Calibri"/>
                  <w:sz w:val="24"/>
                  <w:szCs w:val="24"/>
                </w:rPr>
                <w:t>0</w:t>
              </w:r>
            </w:ins>
          </w:p>
        </w:tc>
      </w:tr>
    </w:tbl>
    <w:p>
      <w:pPr>
        <w:pStyle w:val="Normal"/>
        <w:spacing w:lineRule="auto" w:line="240" w:before="0" w:after="0"/>
        <w:rPr>
          <w:rFonts w:eastAsia="Times New Roman" w:cs="Calibri"/>
          <w:sz w:val="24"/>
          <w:szCs w:val="24"/>
        </w:rPr>
      </w:pPr>
      <w:ins w:id="158" w:author="Unknown Author" w:date="2019-10-07T10:24:29Z">
        <w:r>
          <w:rPr>
            <w:rFonts w:eastAsia="Times New Roman" w:cs="Calibri"/>
            <w:sz w:val="24"/>
            <w:szCs w:val="24"/>
          </w:rPr>
        </w:r>
      </w:ins>
    </w:p>
    <w:p>
      <w:pPr>
        <w:pStyle w:val="Normal"/>
        <w:spacing w:lineRule="auto" w:line="240" w:before="0" w:after="0"/>
        <w:rPr>
          <w:rFonts w:eastAsia="Times New Roman" w:cs="Calibri"/>
          <w:sz w:val="24"/>
          <w:szCs w:val="24"/>
        </w:rPr>
      </w:pPr>
      <w:ins w:id="159" w:author="Unknown Author" w:date="2019-10-07T10:24:29Z">
        <w:r>
          <w:rPr>
            <w:rFonts w:eastAsia="Times New Roman" w:cs="Calibri"/>
            <w:sz w:val="24"/>
            <w:szCs w:val="24"/>
          </w:rPr>
          <w:t>Check sum is not valid, there is an error.</w:t>
        </w:r>
      </w:ins>
      <w:ins w:id="160" w:author="Unknown Author" w:date="2019-10-07T13:54:19Z">
        <w:r>
          <w:rPr>
            <w:rFonts w:eastAsia="Times New Roman" w:cs="Calibri"/>
            <w:sz w:val="24"/>
            <w:szCs w:val="24"/>
          </w:rPr>
          <w:t xml:space="preserve"> </w:t>
        </w:r>
      </w:ins>
      <w:ins w:id="161" w:author="Unknown Author" w:date="2019-10-07T13:54:19Z">
        <w:r>
          <w:rPr>
            <w:rFonts w:eastAsia="Times New Roman" w:cs="Calibri"/>
            <w:sz w:val="24"/>
            <w:szCs w:val="24"/>
          </w:rPr>
          <w:t>Validation needs to now be</w:t>
        </w:r>
      </w:ins>
    </w:p>
    <w:p>
      <w:pPr>
        <w:pStyle w:val="Normal"/>
        <w:spacing w:lineRule="auto" w:line="240" w:before="0" w:after="0"/>
        <w:rPr>
          <w:rFonts w:eastAsia="Times New Roman" w:cs="Calibri"/>
          <w:sz w:val="24"/>
          <w:szCs w:val="24"/>
        </w:rPr>
      </w:pPr>
      <w:ins w:id="162" w:author="Unknown Author" w:date="2019-10-07T13:54:19Z">
        <w:r>
          <w:rPr>
            <w:rFonts w:eastAsia="Times New Roman" w:cs="Calibri"/>
            <w:sz w:val="24"/>
            <w:szCs w:val="24"/>
          </w:rPr>
          <w:t>0001001011111111</w:t>
        </w:r>
      </w:ins>
    </w:p>
    <w:p>
      <w:pPr>
        <w:pStyle w:val="Normal"/>
        <w:spacing w:lineRule="auto" w:line="240" w:before="0" w:after="0"/>
        <w:rPr>
          <w:rFonts w:eastAsia="Times New Roman" w:cs="Calibri"/>
          <w:sz w:val="24"/>
          <w:szCs w:val="24"/>
        </w:rPr>
      </w:pPr>
      <w:r>
        <w:rPr>
          <w:rFonts w:eastAsia="Times New Roman" w:cs="Calibri"/>
          <w:sz w:val="24"/>
          <w:szCs w:val="24"/>
        </w:rPr>
      </w:r>
    </w:p>
    <w:p>
      <w:pPr>
        <w:pStyle w:val="ListParagraph"/>
        <w:numPr>
          <w:ilvl w:val="0"/>
          <w:numId w:val="1"/>
        </w:numPr>
        <w:spacing w:lineRule="auto" w:line="240" w:before="0" w:after="0"/>
        <w:contextualSpacing/>
        <w:rPr>
          <w:rFonts w:eastAsia="Times New Roman" w:cs="Calibri"/>
          <w:sz w:val="24"/>
          <w:szCs w:val="24"/>
        </w:rPr>
      </w:pPr>
      <w:r>
        <w:rPr>
          <w:rFonts w:eastAsia="Times New Roman" w:cs="Calibri"/>
          <w:sz w:val="24"/>
          <w:szCs w:val="24"/>
        </w:rPr>
        <w:t xml:space="preserve">(10 points) My friend uses Gmail to read and send email through a web browser. She sends mail to my Xavier account, where I have my Outlook set up to use IMAP to get my mail from Xavier's mail server. </w:t>
      </w:r>
    </w:p>
    <w:p>
      <w:pPr>
        <w:pStyle w:val="ListParagraph"/>
        <w:numPr>
          <w:ilvl w:val="1"/>
          <w:numId w:val="1"/>
        </w:numPr>
        <w:spacing w:lineRule="auto" w:line="240" w:before="0" w:after="0"/>
        <w:contextualSpacing/>
        <w:rPr>
          <w:rFonts w:eastAsia="Times New Roman" w:cs="Calibri"/>
          <w:ins w:id="163" w:author="Unknown Author" w:date="2019-10-07T16:50:53Z"/>
          <w:sz w:val="24"/>
          <w:szCs w:val="24"/>
        </w:rPr>
      </w:pPr>
      <w:r>
        <w:rPr>
          <w:rFonts w:eastAsia="Times New Roman" w:cs="Calibri"/>
          <w:sz w:val="24"/>
          <w:szCs w:val="24"/>
        </w:rPr>
        <w:t xml:space="preserve">Draw a clear sender and receiver process from the point she opens her browser to the point of me reading the mail. </w:t>
      </w:r>
    </w:p>
    <w:p>
      <w:pPr>
        <w:pStyle w:val="ListParagraph"/>
        <w:spacing w:lineRule="auto" w:line="240" w:before="0" w:after="0"/>
        <w:contextualSpacing/>
        <w:rPr>
          <w:rFonts w:eastAsia="Times New Roman" w:cs="Calibri"/>
          <w:sz w:val="24"/>
          <w:szCs w:val="24"/>
        </w:rPr>
      </w:pPr>
      <w:r>
        <w:rPr>
          <w:rFonts w:eastAsia="Times New Roman" w:cs="Calibri"/>
          <w:sz w:val="24"/>
          <w:szCs w:val="24"/>
        </w:rPr>
      </w:r>
    </w:p>
    <w:p>
      <w:pPr>
        <w:pStyle w:val="ListParagraph"/>
        <w:numPr>
          <w:ilvl w:val="1"/>
          <w:numId w:val="1"/>
        </w:numPr>
        <w:spacing w:lineRule="auto" w:line="240" w:before="0" w:after="0"/>
        <w:contextualSpacing/>
        <w:rPr>
          <w:rFonts w:eastAsia="Times New Roman" w:cs="Calibri"/>
          <w:ins w:id="164" w:author="Unknown Author" w:date="2019-10-07T16:51:10Z"/>
          <w:sz w:val="24"/>
          <w:szCs w:val="24"/>
        </w:rPr>
      </w:pPr>
      <w:r>
        <w:rPr>
          <w:rFonts w:eastAsia="Times New Roman" w:cs="Calibri"/>
          <w:sz w:val="24"/>
          <w:szCs w:val="24"/>
        </w:rPr>
        <w:t xml:space="preserve">Explain which network protocols are being used, at each step, to make this communication possible. </w:t>
      </w:r>
    </w:p>
    <w:p>
      <w:pPr>
        <w:pStyle w:val="ListParagraph"/>
        <w:numPr>
          <w:ilvl w:val="0"/>
          <w:numId w:val="0"/>
        </w:numPr>
        <w:spacing w:lineRule="auto" w:line="240" w:before="0" w:after="0"/>
        <w:ind w:left="3600" w:right="0" w:hanging="0"/>
        <w:contextualSpacing/>
        <w:rPr>
          <w:rFonts w:eastAsia="Times New Roman" w:cs="Calibri"/>
          <w:ins w:id="165" w:author="Unknown Author" w:date="2019-10-08T17:55:35Z"/>
          <w:sz w:val="24"/>
          <w:szCs w:val="24"/>
        </w:rPr>
      </w:pPr>
      <w:r>
        <w:rPr>
          <w:rFonts w:eastAsia="Times New Roman" w:cs="Calibri"/>
          <w:sz w:val="24"/>
          <w:szCs w:val="24"/>
        </w:rPr>
        <w:br/>
      </w:r>
    </w:p>
    <w:p>
      <w:pPr>
        <w:pStyle w:val="ListParagraph"/>
        <w:spacing w:lineRule="auto" w:line="240" w:before="0" w:after="0"/>
        <w:ind w:left="0" w:right="0" w:hanging="0"/>
        <w:contextualSpacing/>
        <w:rPr>
          <w:rFonts w:eastAsia="Times New Roman" w:cs="Calibri"/>
          <w:sz w:val="24"/>
          <w:szCs w:val="24"/>
        </w:rPr>
      </w:pPr>
      <w:r>
        <w:rPr>
          <w:rFonts w:eastAsia="Times New Roman" w:cs="Calibri"/>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7924800"/>
            <wp:effectExtent l="0" t="0" r="0" b="0"/>
            <wp:wrapSquare wrapText="largest"/>
            <wp:docPr id="3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descr=""/>
                    <pic:cNvPicPr>
                      <a:picLocks noChangeAspect="1" noChangeArrowheads="1"/>
                    </pic:cNvPicPr>
                  </pic:nvPicPr>
                  <pic:blipFill>
                    <a:blip r:embed="rId2"/>
                    <a:stretch>
                      <a:fillRect/>
                    </a:stretch>
                  </pic:blipFill>
                  <pic:spPr bwMode="auto">
                    <a:xfrm>
                      <a:off x="0" y="0"/>
                      <a:ext cx="5943600" cy="7924800"/>
                    </a:xfrm>
                    <a:prstGeom prst="rect">
                      <a:avLst/>
                    </a:prstGeom>
                  </pic:spPr>
                </pic:pic>
              </a:graphicData>
            </a:graphic>
          </wp:anchor>
        </w:drawing>
      </w:r>
    </w:p>
    <w:p>
      <w:pPr>
        <w:pStyle w:val="ListParagraph"/>
        <w:numPr>
          <w:ilvl w:val="0"/>
          <w:numId w:val="1"/>
        </w:numPr>
        <w:spacing w:lineRule="auto" w:line="240" w:before="0" w:after="0"/>
        <w:contextualSpacing/>
        <w:rPr>
          <w:rFonts w:eastAsia="Times New Roman" w:cs="Calibri"/>
          <w:sz w:val="24"/>
          <w:szCs w:val="24"/>
        </w:rPr>
      </w:pPr>
      <w:r>
        <w:rPr>
          <w:rFonts w:eastAsia="Times New Roman" w:cs="Calibri"/>
          <w:sz w:val="24"/>
          <w:szCs w:val="24"/>
        </w:rPr>
        <w:t>(10 points) Suppose the file has references to a JavaScript file of length 4K bytes and an embedded image size of 5MB. Each of these files needs to be brought over from the server in order for the client to display the page properly. A new HTTP protocol, HTTP/2, allows the server to push content, that is, to respond with data for more queries than the client requested. This allows the server to supply data it knows to a web browser (e.g., the JavaScript file and the image), without waiting for the browser to examine the first response, and without the overhead of an additional request cycle. (You will have to do some research online for this one.)</w:t>
      </w:r>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How does HTTP/2 differ from the HTTP/1.1 protocol we studied? </w:t>
      </w:r>
    </w:p>
    <w:p>
      <w:pPr>
        <w:pStyle w:val="ListParagraph"/>
        <w:spacing w:lineRule="auto" w:line="240" w:before="0" w:after="0"/>
        <w:contextualSpacing/>
        <w:rPr/>
      </w:pPr>
      <w:ins w:id="166" w:author="Unknown Author" w:date="2019-10-07T10:48:58Z">
        <w:r>
          <w:rPr>
            <w:rFonts w:eastAsia="Times New Roman" w:cs="Calibri"/>
            <w:sz w:val="24"/>
            <w:szCs w:val="24"/>
          </w:rPr>
          <w:tab/>
        </w:r>
      </w:ins>
      <w:ins w:id="167" w:author="Unknown Author" w:date="2019-10-07T10:49:01Z">
        <w:r>
          <w:rPr>
            <w:rFonts w:eastAsia="Times New Roman" w:cs="Calibri"/>
            <w:sz w:val="24"/>
            <w:szCs w:val="24"/>
          </w:rPr>
          <w:t>HTTP/1.1 uses text-based commands to process and run their HTTP requests while HTTP/2 uses binary</w:t>
        </w:r>
      </w:ins>
      <w:ins w:id="168" w:author="Unknown Author" w:date="2019-10-07T10:50:19Z">
        <w:r>
          <w:rPr>
            <w:rFonts w:eastAsia="Times New Roman" w:cs="Calibri"/>
            <w:sz w:val="24"/>
            <w:szCs w:val="24"/>
          </w:rPr>
          <w:t xml:space="preserve"> and is also able to support query multiplexing, headers compression, and better packet st</w:t>
        </w:r>
      </w:ins>
      <w:ins w:id="169" w:author="Unknown Author" w:date="2019-10-07T10:51:00Z">
        <w:r>
          <w:rPr>
            <w:rFonts w:eastAsia="Times New Roman" w:cs="Calibri"/>
            <w:sz w:val="24"/>
            <w:szCs w:val="24"/>
          </w:rPr>
          <w:t>ream management.</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How might it impact the overall time for a client to receive all of the files associated with its request? </w:t>
      </w:r>
    </w:p>
    <w:p>
      <w:pPr>
        <w:pStyle w:val="ListParagraph"/>
        <w:spacing w:lineRule="auto" w:line="240" w:before="0" w:after="0"/>
        <w:contextualSpacing/>
        <w:rPr/>
      </w:pPr>
      <w:ins w:id="170" w:author="Unknown Author" w:date="2019-10-07T10:51:08Z">
        <w:r>
          <w:rPr>
            <w:rFonts w:eastAsia="Times New Roman" w:cs="Calibri"/>
            <w:sz w:val="24"/>
            <w:szCs w:val="24"/>
          </w:rPr>
          <w:tab/>
        </w:r>
      </w:ins>
      <w:ins w:id="171" w:author="Unknown Author" w:date="2019-10-07T10:51:08Z">
        <w:r>
          <w:rPr>
            <w:rFonts w:eastAsia="Times New Roman" w:cs="Calibri"/>
            <w:sz w:val="24"/>
            <w:szCs w:val="24"/>
          </w:rPr>
          <w:t>Since HTTP2 has a better packet stream management, this leads to reduced latency which helps packets transport faster</w:t>
        </w:r>
      </w:ins>
      <w:ins w:id="172" w:author="Unknown Author" w:date="2019-10-07T10:52:04Z">
        <w:r>
          <w:rPr>
            <w:rFonts w:eastAsia="Times New Roman" w:cs="Calibri"/>
            <w:sz w:val="24"/>
            <w:szCs w:val="24"/>
          </w:rPr>
          <w:t>.</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Are there any security benefits? </w:t>
      </w:r>
    </w:p>
    <w:p>
      <w:pPr>
        <w:pStyle w:val="ListParagraph"/>
        <w:spacing w:lineRule="auto" w:line="240" w:before="0" w:after="0"/>
        <w:contextualSpacing/>
        <w:rPr>
          <w:rFonts w:eastAsia="Times New Roman" w:cs="Calibri"/>
          <w:sz w:val="24"/>
          <w:szCs w:val="24"/>
        </w:rPr>
      </w:pPr>
      <w:ins w:id="173" w:author="Unknown Author" w:date="2019-10-07T10:52:09Z">
        <w:r>
          <w:rPr>
            <w:rFonts w:eastAsia="Times New Roman" w:cs="Calibri"/>
            <w:sz w:val="24"/>
            <w:szCs w:val="24"/>
          </w:rPr>
          <w:tab/>
        </w:r>
      </w:ins>
      <w:ins w:id="174" w:author="Unknown Author" w:date="2019-10-07T10:54:25Z">
        <w:r>
          <w:rPr>
            <w:rFonts w:eastAsia="Times New Roman" w:cs="Calibri"/>
            <w:sz w:val="24"/>
            <w:szCs w:val="24"/>
          </w:rPr>
          <w:t>HTTP2 includes security benefits as well as</w:t>
        </w:r>
      </w:ins>
      <w:ins w:id="175" w:author="Unknown Author" w:date="2019-10-07T10:55:08Z">
        <w:r>
          <w:rPr>
            <w:rFonts w:eastAsia="Times New Roman" w:cs="Calibri"/>
            <w:sz w:val="24"/>
            <w:szCs w:val="24"/>
          </w:rPr>
          <w:t xml:space="preserve"> compression features are safer.</w:t>
        </w:r>
      </w:ins>
    </w:p>
    <w:p>
      <w:pPr>
        <w:pStyle w:val="ListParagraph"/>
        <w:numPr>
          <w:ilvl w:val="0"/>
          <w:numId w:val="1"/>
        </w:numPr>
        <w:spacing w:lineRule="auto" w:line="240" w:before="0" w:after="0"/>
        <w:contextualSpacing/>
        <w:rPr/>
      </w:pPr>
      <w:r>
        <w:rPr>
          <w:rFonts w:eastAsia="Times New Roman" w:cs="Calibri"/>
          <w:sz w:val="24"/>
          <w:szCs w:val="24"/>
        </w:rPr>
        <w:t xml:space="preserve">(20 points) TCP Congestion Control Graph: Your TCP-Reno algorithm is sending data, beginning in a slow start with a congestion window of size </w:t>
      </w:r>
      <w:r>
        <w:rPr>
          <w:rFonts w:eastAsia="Times New Roman" w:cs="Calibri"/>
          <w:b/>
          <w:sz w:val="24"/>
          <w:szCs w:val="24"/>
        </w:rPr>
        <w:t>1MSS</w:t>
      </w:r>
      <w:del w:id="176" w:author="Unknown Author" w:date="2019-10-07T10:30:39Z">
        <w:r>
          <w:rPr>
            <w:rFonts w:eastAsia="Times New Roman" w:cs="Calibri"/>
            <w:b/>
            <w:sz w:val="24"/>
            <w:szCs w:val="24"/>
          </w:rPr>
          <w:commentReference w:id="0"/>
        </w:r>
      </w:del>
      <w:r>
        <w:rPr>
          <w:rFonts w:eastAsia="Times New Roman" w:cs="Calibri"/>
          <w:sz w:val="24"/>
          <w:szCs w:val="24"/>
        </w:rPr>
        <w:t xml:space="preserve"> and </w:t>
      </w:r>
      <w:r>
        <w:rPr>
          <w:rFonts w:eastAsia="Times New Roman" w:cs="Calibri"/>
          <w:b/>
          <w:sz w:val="24"/>
          <w:szCs w:val="24"/>
        </w:rPr>
        <w:t>SSThresh</w:t>
      </w:r>
      <w:r>
        <w:rPr>
          <w:rFonts w:eastAsia="Times New Roman" w:cs="Calibri"/>
          <w:sz w:val="24"/>
          <w:szCs w:val="24"/>
        </w:rPr>
        <w:t xml:space="preserve"> of </w:t>
      </w:r>
      <w:r>
        <w:rPr>
          <w:rFonts w:eastAsia="Times New Roman" w:cs="Calibri"/>
          <w:b/>
          <w:sz w:val="24"/>
          <w:szCs w:val="24"/>
        </w:rPr>
        <w:t>16MSS</w:t>
      </w:r>
      <w:r>
        <w:rPr>
          <w:rFonts w:eastAsia="Times New Roman" w:cs="Calibri"/>
          <w:sz w:val="24"/>
          <w:szCs w:val="24"/>
        </w:rPr>
        <w:t>. Draw a graph of congestion window size (y-axis) vs time unit in RTT (x-axis) describing the following situation:</w:t>
      </w:r>
    </w:p>
    <w:p>
      <w:pPr>
        <w:pStyle w:val="ListParagraph"/>
        <w:numPr>
          <w:ilvl w:val="1"/>
          <w:numId w:val="1"/>
        </w:numPr>
        <w:spacing w:lineRule="auto" w:line="240" w:before="0" w:after="0"/>
        <w:contextualSpacing/>
        <w:rPr>
          <w:rFonts w:eastAsia="Times New Roman" w:cs="Calibri"/>
          <w:ins w:id="177" w:author="Unknown Author" w:date="2019-10-07T10:45:53Z"/>
          <w:sz w:val="24"/>
          <w:szCs w:val="24"/>
        </w:rPr>
      </w:pPr>
      <w:r>
        <w:rPr>
          <w:rFonts w:eastAsia="Times New Roman" w:cs="Calibri"/>
          <w:sz w:val="24"/>
          <w:szCs w:val="24"/>
        </w:rPr>
        <w:t>A timeout occurs at the end of the 9th transmission round.</w:t>
      </w:r>
    </w:p>
    <w:p>
      <w:pPr>
        <w:pStyle w:val="ListParagraph"/>
        <w:spacing w:lineRule="auto" w:line="240" w:before="0" w:after="0"/>
        <w:contextualSpacing/>
        <w:rPr>
          <w:rFonts w:eastAsia="Times New Roman" w:cs="Calibri"/>
          <w:sz w:val="24"/>
          <w:szCs w:val="24"/>
        </w:rPr>
      </w:pPr>
      <w:r>
        <w:rPr>
          <w:rFonts w:eastAsia="Times New Roman" w:cs="Calibri"/>
          <w:sz w:val="24"/>
          <w:szCs w:val="24"/>
        </w:rPr>
      </w:r>
    </w:p>
    <w:p>
      <w:pPr>
        <w:pStyle w:val="ListParagraph"/>
        <w:numPr>
          <w:ilvl w:val="1"/>
          <w:numId w:val="1"/>
        </w:numPr>
        <w:spacing w:lineRule="auto" w:line="240" w:before="0" w:after="0"/>
        <w:contextualSpacing/>
        <w:rPr>
          <w:rFonts w:eastAsia="Times New Roman" w:cs="Calibri"/>
          <w:ins w:id="178" w:author="Unknown Author" w:date="2019-10-07T10:46:10Z"/>
          <w:sz w:val="24"/>
          <w:szCs w:val="24"/>
        </w:rPr>
      </w:pPr>
      <w:r>
        <w:rPr>
          <w:rFonts w:eastAsia="Times New Roman" w:cs="Calibri"/>
          <w:sz w:val="24"/>
          <w:szCs w:val="24"/>
        </w:rPr>
        <w:t>Triple duplicate ACK occurs at the end of the 15th transmission round.</w:t>
      </w:r>
    </w:p>
    <w:p>
      <w:pPr>
        <w:pStyle w:val="ListParagraph"/>
        <w:spacing w:lineRule="auto" w:line="240" w:before="0" w:after="0"/>
        <w:ind w:left="0" w:right="0" w:hanging="0"/>
        <w:contextualSpacing/>
        <w:rPr>
          <w:rFonts w:eastAsia="Times New Roman" w:cs="Calibri"/>
          <w:sz w:val="24"/>
          <w:szCs w:val="24"/>
        </w:rPr>
      </w:pPr>
      <w:r>
        <w:rPr>
          <w:rFonts w:eastAsia="Times New Roman" w:cs="Calibri"/>
          <w:sz w:val="24"/>
          <w:szCs w:val="24"/>
        </w:rPr>
      </w:r>
    </w:p>
    <w:p>
      <w:pPr>
        <w:pStyle w:val="ListParagraph"/>
        <w:numPr>
          <w:ilvl w:val="1"/>
          <w:numId w:val="1"/>
        </w:numPr>
        <w:spacing w:lineRule="auto" w:line="240" w:before="0" w:after="0"/>
        <w:contextualSpacing/>
        <w:rPr>
          <w:rFonts w:eastAsia="Times New Roman" w:cs="Calibri"/>
          <w:ins w:id="179" w:author="Unknown Author" w:date="2019-10-07T10:46:13Z"/>
          <w:sz w:val="24"/>
          <w:szCs w:val="24"/>
        </w:rPr>
      </w:pPr>
      <w:r>
        <w:rPr>
          <w:rFonts w:eastAsia="Times New Roman" w:cs="Calibri"/>
          <w:sz w:val="24"/>
          <w:szCs w:val="24"/>
        </w:rPr>
        <w:t>The packet is successfully acknowledged at the 20th transmission round and packets are then sent for 2 more rounds.</w:t>
      </w:r>
    </w:p>
    <w:p>
      <w:pPr>
        <w:pStyle w:val="ListParagraph"/>
        <w:spacing w:lineRule="auto" w:line="240" w:before="0" w:after="0"/>
        <w:contextualSpacing/>
        <w:rPr>
          <w:rFonts w:eastAsia="Times New Roman" w:cs="Calibri"/>
          <w:sz w:val="24"/>
          <w:szCs w:val="24"/>
        </w:rPr>
      </w:pPr>
      <w:r>
        <w:rPr>
          <w:rFonts w:eastAsia="Times New Roman" w:cs="Calibri"/>
          <w:sz w:val="24"/>
          <w:szCs w:val="24"/>
        </w:rPr>
      </w:r>
    </w:p>
    <w:p>
      <w:pPr>
        <w:pStyle w:val="ListParagraph"/>
        <w:spacing w:lineRule="auto" w:line="240" w:before="0" w:after="0"/>
        <w:ind w:left="1440" w:right="0" w:hanging="0"/>
        <w:contextualSpacing/>
        <w:rPr>
          <w:rFonts w:eastAsia="Times New Roman" w:cs="Calibri"/>
          <w:sz w:val="24"/>
          <w:szCs w:val="24"/>
        </w:rPr>
      </w:pPr>
      <w:r>
        <w:rPr>
          <w:rFonts w:eastAsia="Times New Roman" w:cs="Calibri"/>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029200" cy="6705600"/>
            <wp:effectExtent l="0" t="0" r="0" b="0"/>
            <wp:wrapSquare wrapText="largest"/>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3"/>
                    <a:stretch>
                      <a:fillRect/>
                    </a:stretch>
                  </pic:blipFill>
                  <pic:spPr bwMode="auto">
                    <a:xfrm>
                      <a:off x="0" y="0"/>
                      <a:ext cx="5029200" cy="6705600"/>
                    </a:xfrm>
                    <a:prstGeom prst="rect">
                      <a:avLst/>
                    </a:prstGeom>
                  </pic:spPr>
                </pic:pic>
              </a:graphicData>
            </a:graphic>
          </wp:anchor>
        </w:drawing>
      </w:r>
    </w:p>
    <w:p>
      <w:pPr>
        <w:pStyle w:val="ListParagraph"/>
        <w:spacing w:lineRule="auto" w:line="240" w:before="0" w:after="0"/>
        <w:ind w:left="1440" w:right="0" w:hanging="0"/>
        <w:contextualSpacing/>
        <w:rPr/>
      </w:pPr>
      <w:r>
        <w:rPr/>
        <w:drawing>
          <wp:inline distT="0" distB="0" distL="0" distR="0">
            <wp:extent cx="5589270" cy="3220720"/>
            <wp:effectExtent l="0" t="0" r="0" b="0"/>
            <wp:docPr id="40" name="Object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ject1" descr=""/>
                    <pic:cNvPicPr>
                      <a:picLocks noChangeAspect="1" noChangeArrowheads="1"/>
                    </pic:cNvPicPr>
                  </pic:nvPicPr>
                  <pic:blipFill>
                    <a:blip r:embed="rId4"/>
                    <a:stretch>
                      <a:fillRect/>
                    </a:stretch>
                  </pic:blipFill>
                  <pic:spPr bwMode="auto">
                    <a:xfrm>
                      <a:off x="0" y="0"/>
                      <a:ext cx="5589270" cy="3220720"/>
                    </a:xfrm>
                    <a:prstGeom prst="rect">
                      <a:avLst/>
                    </a:prstGeom>
                  </pic:spPr>
                </pic:pic>
              </a:graphicData>
            </a:graphic>
          </wp:inline>
        </w:drawing>
        <mc:AlternateContent>
          <mc:Choice Requires="wps">
            <w:drawing>
              <wp:anchor behindDoc="0" distT="3175" distB="22225" distL="114300" distR="136525" simplePos="0" locked="0" layoutInCell="1" allowOverlap="1" relativeHeight="23">
                <wp:simplePos x="0" y="0"/>
                <wp:positionH relativeFrom="column">
                  <wp:posOffset>-485140</wp:posOffset>
                </wp:positionH>
                <wp:positionV relativeFrom="paragraph">
                  <wp:posOffset>1450340</wp:posOffset>
                </wp:positionV>
                <wp:extent cx="2051685" cy="305435"/>
                <wp:effectExtent l="0" t="0" r="0" b="0"/>
                <wp:wrapNone/>
                <wp:docPr id="38" name="Text Box 16"/>
                <a:graphic xmlns:a="http://schemas.openxmlformats.org/drawingml/2006/main">
                  <a:graphicData uri="http://schemas.microsoft.com/office/word/2010/wordprocessingShape">
                    <wps:wsp>
                      <wps:cNvSpPr/>
                      <wps:spPr>
                        <a:xfrm rot="16200000">
                          <a:off x="0" y="0"/>
                          <a:ext cx="2050920" cy="30492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auto"/>
                              </w:rPr>
                              <w:t>Congertion Window in segments</w:t>
                            </w:r>
                          </w:p>
                        </w:txbxContent>
                      </wps:txbx>
                      <wps:bodyPr>
                        <a:noAutofit/>
                      </wps:bodyPr>
                    </wps:wsp>
                  </a:graphicData>
                </a:graphic>
              </wp:anchor>
            </w:drawing>
          </mc:Choice>
          <mc:Fallback>
            <w:pict>
              <v:rect id="shape_0" ID="Text Box 16" fillcolor="white" stroked="t" style="position:absolute;margin-left:-38.2pt;margin-top:114.2pt;width:161.45pt;height:23.95pt;rotation:270">
                <w10:wrap type="square"/>
                <v:fill o:detectmouseclick="t" type="solid" color2="black"/>
                <v:stroke color="black" weight="6480" joinstyle="round" endcap="flat"/>
                <v:textbox>
                  <w:txbxContent>
                    <w:p>
                      <w:pPr>
                        <w:pStyle w:val="FrameContents"/>
                        <w:spacing w:before="0" w:after="160"/>
                        <w:rPr/>
                      </w:pPr>
                      <w:r>
                        <w:rPr>
                          <w:color w:val="auto"/>
                        </w:rPr>
                        <w:t>Congertion Window in segments</w:t>
                      </w:r>
                    </w:p>
                  </w:txbxContent>
                </v:textbox>
              </v:rect>
            </w:pict>
          </mc:Fallback>
        </mc:AlternateContent>
      </w:r>
    </w:p>
    <w:p>
      <w:pPr>
        <w:pStyle w:val="ListParagraph"/>
        <w:spacing w:lineRule="auto" w:line="240" w:before="0" w:after="0"/>
        <w:ind w:left="1440" w:right="0" w:hanging="0"/>
        <w:contextualSpacing/>
        <w:rPr>
          <w:rFonts w:eastAsia="Times New Roman" w:cs="Calibri"/>
          <w:sz w:val="24"/>
          <w:szCs w:val="24"/>
        </w:rPr>
      </w:pPr>
      <w:r>
        <w:rPr>
          <w:rFonts w:eastAsia="Times New Roman" w:cs="Calibri"/>
          <w:sz w:val="24"/>
          <w:szCs w:val="24"/>
        </w:rPr>
        <mc:AlternateContent>
          <mc:Choice Requires="wps">
            <w:drawing>
              <wp:anchor behindDoc="0" distT="0" distB="17145" distL="114300" distR="132715" simplePos="0" locked="0" layoutInCell="1" allowOverlap="1" relativeHeight="42">
                <wp:simplePos x="0" y="0"/>
                <wp:positionH relativeFrom="column">
                  <wp:posOffset>2512695</wp:posOffset>
                </wp:positionH>
                <wp:positionV relativeFrom="paragraph">
                  <wp:posOffset>83820</wp:posOffset>
                </wp:positionV>
                <wp:extent cx="1944370" cy="231140"/>
                <wp:effectExtent l="0" t="0" r="0" b="0"/>
                <wp:wrapNone/>
                <wp:docPr id="41" name="Text Box 6"/>
                <a:graphic xmlns:a="http://schemas.openxmlformats.org/drawingml/2006/main">
                  <a:graphicData uri="http://schemas.microsoft.com/office/word/2010/wordprocessingShape">
                    <wps:wsp>
                      <wps:cNvSpPr/>
                      <wps:spPr>
                        <a:xfrm>
                          <a:off x="0" y="0"/>
                          <a:ext cx="1943640" cy="230400"/>
                        </a:xfrm>
                        <a:prstGeom prst="rect">
                          <a:avLst/>
                        </a:prstGeom>
                        <a:solidFill>
                          <a:srgbClr val="ffffff"/>
                        </a:solidFill>
                        <a:ln w="6480">
                          <a:solidFill>
                            <a:srgbClr val="000000"/>
                          </a:solidFill>
                          <a:round/>
                        </a:ln>
                      </wps:spPr>
                      <wps:style>
                        <a:lnRef idx="0"/>
                        <a:fillRef idx="0"/>
                        <a:effectRef idx="0"/>
                        <a:fontRef idx="minor"/>
                      </wps:style>
                      <wps:txbx>
                        <w:txbxContent>
                          <w:p>
                            <w:pPr>
                              <w:pStyle w:val="FrameContents"/>
                              <w:spacing w:before="0" w:after="160"/>
                              <w:rPr/>
                            </w:pPr>
                            <w:r>
                              <w:rPr>
                                <w:color w:val="auto"/>
                              </w:rPr>
                              <w:t>Transmission Round</w:t>
                            </w:r>
                          </w:p>
                        </w:txbxContent>
                      </wps:txbx>
                      <wps:bodyPr>
                        <a:noAutofit/>
                      </wps:bodyPr>
                    </wps:wsp>
                  </a:graphicData>
                </a:graphic>
              </wp:anchor>
            </w:drawing>
          </mc:Choice>
          <mc:Fallback>
            <w:pict>
              <v:rect id="shape_0" ID="Text Box 6" fillcolor="white" stroked="t" style="position:absolute;margin-left:197.85pt;margin-top:6.6pt;width:153pt;height:18.1pt">
                <w10:wrap type="square"/>
                <v:fill o:detectmouseclick="t" type="solid" color2="black"/>
                <v:stroke color="black" weight="6480" joinstyle="round" endcap="flat"/>
                <v:textbox>
                  <w:txbxContent>
                    <w:p>
                      <w:pPr>
                        <w:pStyle w:val="FrameContents"/>
                        <w:spacing w:before="0" w:after="160"/>
                        <w:rPr/>
                      </w:pPr>
                      <w:r>
                        <w:rPr>
                          <w:color w:val="auto"/>
                        </w:rPr>
                        <w:t>Transmission Round</w:t>
                      </w:r>
                    </w:p>
                  </w:txbxContent>
                </v:textbox>
              </v:rect>
            </w:pict>
          </mc:Fallback>
        </mc:AlternateContent>
      </w:r>
    </w:p>
    <w:p>
      <w:pPr>
        <w:pStyle w:val="ListParagraph"/>
        <w:spacing w:lineRule="auto" w:line="240" w:before="0" w:after="0"/>
        <w:ind w:left="1440" w:right="0" w:hanging="0"/>
        <w:contextualSpacing/>
        <w:rPr>
          <w:rFonts w:eastAsia="Times New Roman" w:cs="Calibri"/>
          <w:sz w:val="24"/>
          <w:szCs w:val="24"/>
        </w:rPr>
      </w:pPr>
      <w:r>
        <w:rPr>
          <w:rFonts w:eastAsia="Times New Roman" w:cs="Calibri"/>
          <w:sz w:val="24"/>
          <w:szCs w:val="24"/>
        </w:rPr>
      </w:r>
    </w:p>
    <w:p>
      <w:pPr>
        <w:pStyle w:val="ListParagraph"/>
        <w:numPr>
          <w:ilvl w:val="0"/>
          <w:numId w:val="1"/>
        </w:numPr>
        <w:spacing w:lineRule="auto" w:line="240" w:before="0" w:after="0"/>
        <w:contextualSpacing/>
        <w:rPr>
          <w:rFonts w:eastAsia="Times New Roman" w:cs="Calibri"/>
          <w:sz w:val="24"/>
          <w:szCs w:val="24"/>
        </w:rPr>
      </w:pPr>
      <w:r>
        <w:rPr>
          <w:rFonts w:eastAsia="Times New Roman" w:cs="Calibri"/>
          <w:sz w:val="24"/>
          <w:szCs w:val="24"/>
        </w:rPr>
        <w:t>(20 points total) Based on the attached packet capture “NAME”, answer the following questions.</w:t>
      </w:r>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(1 point)  What packet number contains the 3-way Handshake? </w:t>
      </w:r>
    </w:p>
    <w:p>
      <w:pPr>
        <w:pStyle w:val="ListParagraph"/>
        <w:spacing w:lineRule="auto" w:line="240" w:before="0" w:after="0"/>
        <w:contextualSpacing/>
        <w:rPr/>
      </w:pPr>
      <w:ins w:id="180" w:author="Unknown Author" w:date="2019-10-07T18:19:44Z">
        <w:r>
          <w:rPr>
            <w:rFonts w:eastAsia="Times New Roman" w:cs="Calibri"/>
            <w:sz w:val="24"/>
            <w:szCs w:val="24"/>
          </w:rPr>
          <w:tab/>
        </w:r>
      </w:ins>
      <w:ins w:id="181" w:author="Unknown Author" w:date="2019-10-07T18:19:44Z">
        <w:r>
          <w:rPr>
            <w:rFonts w:eastAsia="Times New Roman" w:cs="Calibri"/>
            <w:sz w:val="24"/>
            <w:szCs w:val="24"/>
          </w:rPr>
          <w:t xml:space="preserve">The 3 way handshake is included </w:t>
        </w:r>
      </w:ins>
      <w:ins w:id="182" w:author="Unknown Author" w:date="2019-10-07T18:20:51Z">
        <w:r>
          <w:rPr>
            <w:rFonts w:eastAsia="Times New Roman" w:cs="Calibri"/>
            <w:sz w:val="24"/>
            <w:szCs w:val="24"/>
          </w:rPr>
          <w:t>in packet number 7</w:t>
        </w:r>
      </w:ins>
      <w:ins w:id="183" w:author="Unknown Author" w:date="2019-10-07T18:21:01Z">
        <w:r>
          <w:rPr>
            <w:rFonts w:eastAsia="Times New Roman" w:cs="Calibri"/>
            <w:sz w:val="24"/>
            <w:szCs w:val="24"/>
          </w:rPr>
          <w:t>.</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(1 point) What is the name of the file that is being retrieved in this GET message?</w:t>
      </w:r>
    </w:p>
    <w:p>
      <w:pPr>
        <w:pStyle w:val="ListParagraph"/>
        <w:spacing w:lineRule="auto" w:line="240" w:before="0" w:after="0"/>
        <w:contextualSpacing/>
        <w:rPr/>
      </w:pPr>
      <w:ins w:id="184" w:author="Unknown Author" w:date="2019-10-07T18:21:03Z">
        <w:r>
          <w:rPr>
            <w:rFonts w:eastAsia="Times New Roman" w:cs="Calibri"/>
            <w:sz w:val="24"/>
            <w:szCs w:val="24"/>
          </w:rPr>
          <w:tab/>
        </w:r>
      </w:ins>
      <w:ins w:id="185" w:author="Unknown Author" w:date="2019-10-07T18:21:03Z">
        <w:r>
          <w:rPr>
            <w:rFonts w:eastAsia="Times New Roman" w:cs="Calibri"/>
            <w:sz w:val="24"/>
            <w:szCs w:val="24"/>
          </w:rPr>
          <w:t>The name is Technical.html</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(1 point) What version of HTTP is the client running?</w:t>
      </w:r>
    </w:p>
    <w:p>
      <w:pPr>
        <w:pStyle w:val="ListParagraph"/>
        <w:spacing w:lineRule="auto" w:line="240" w:before="0" w:after="0"/>
        <w:contextualSpacing/>
        <w:rPr/>
      </w:pPr>
      <w:ins w:id="186" w:author="Unknown Author" w:date="2019-10-07T18:21:47Z">
        <w:r>
          <w:rPr>
            <w:rFonts w:eastAsia="Times New Roman" w:cs="Calibri"/>
            <w:sz w:val="24"/>
            <w:szCs w:val="24"/>
          </w:rPr>
          <w:tab/>
        </w:r>
      </w:ins>
      <w:ins w:id="187" w:author="Unknown Author" w:date="2019-10-07T18:22:21Z">
        <w:r>
          <w:rPr>
            <w:rFonts w:eastAsia="Times New Roman" w:cs="Calibri"/>
            <w:sz w:val="24"/>
            <w:szCs w:val="24"/>
          </w:rPr>
          <w:t>The client is running HTTP1.1</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(1 point) What is the client's preferred version of English? What is the browser's least preferred version of English?</w:t>
      </w:r>
    </w:p>
    <w:p>
      <w:pPr>
        <w:pStyle w:val="ListParagraph"/>
        <w:spacing w:lineRule="auto" w:line="240" w:before="0" w:after="0"/>
        <w:contextualSpacing/>
        <w:rPr/>
      </w:pPr>
      <w:ins w:id="188" w:author="Unknown Author" w:date="2019-10-07T18:22:31Z">
        <w:r>
          <w:rPr>
            <w:rFonts w:eastAsia="Times New Roman" w:cs="Calibri"/>
            <w:sz w:val="24"/>
            <w:szCs w:val="24"/>
          </w:rPr>
          <w:tab/>
        </w:r>
      </w:ins>
      <w:ins w:id="189" w:author="Unknown Author" w:date="2019-10-07T18:26:01Z">
        <w:r>
          <w:rPr>
            <w:rFonts w:eastAsia="Times New Roman" w:cs="Calibri"/>
            <w:sz w:val="24"/>
            <w:szCs w:val="24"/>
          </w:rPr>
          <w:t>Accept-Language: en-US,en;q=0.5\r\n</w:t>
        </w:r>
      </w:ins>
    </w:p>
    <w:p>
      <w:pPr>
        <w:pStyle w:val="ListParagraph"/>
        <w:spacing w:lineRule="auto" w:line="240" w:before="0" w:after="0"/>
        <w:contextualSpacing/>
        <w:rPr/>
      </w:pPr>
      <w:ins w:id="190" w:author="Unknown Author" w:date="2019-10-07T18:26:01Z">
        <w:r>
          <w:rPr>
            <w:rFonts w:eastAsia="Times New Roman" w:cs="Calibri"/>
            <w:sz w:val="24"/>
            <w:szCs w:val="24"/>
          </w:rPr>
          <w:tab/>
        </w:r>
      </w:ins>
      <w:ins w:id="191" w:author="Unknown Author" w:date="2019-10-07T18:28:40Z">
        <w:r>
          <w:rPr>
            <w:rFonts w:eastAsia="Times New Roman" w:cs="Calibri"/>
            <w:sz w:val="24"/>
            <w:szCs w:val="24"/>
          </w:rPr>
          <w:t>This means it would prefer US English</w:t>
        </w:r>
      </w:ins>
      <w:ins w:id="192" w:author="Unknown Author" w:date="2019-10-07T18:29:15Z">
        <w:r>
          <w:rPr>
            <w:rFonts w:eastAsia="Times New Roman" w:cs="Calibri"/>
            <w:sz w:val="24"/>
            <w:szCs w:val="24"/>
          </w:rPr>
          <w:t xml:space="preserve"> </w:t>
        </w:r>
      </w:ins>
      <w:ins w:id="193" w:author="Unknown Author" w:date="2019-10-07T18:29:15Z">
        <w:r>
          <w:rPr>
            <w:rFonts w:eastAsia="Times New Roman" w:cs="Calibri"/>
            <w:sz w:val="24"/>
            <w:szCs w:val="24"/>
          </w:rPr>
          <w:t xml:space="preserve">but will accept other types of </w:t>
        </w:r>
      </w:ins>
      <w:ins w:id="194" w:author="Unknown Author" w:date="2019-10-07T18:30:00Z">
        <w:r>
          <w:rPr>
            <w:rFonts w:eastAsia="Times New Roman" w:cs="Calibri"/>
            <w:sz w:val="24"/>
            <w:szCs w:val="24"/>
          </w:rPr>
          <w:t>English.</w:t>
        </w:r>
      </w:ins>
    </w:p>
    <w:p>
      <w:pPr>
        <w:pStyle w:val="ListParagraph"/>
        <w:numPr>
          <w:ilvl w:val="1"/>
          <w:numId w:val="1"/>
        </w:numPr>
        <w:spacing w:lineRule="auto" w:line="240" w:before="0" w:after="0"/>
        <w:contextualSpacing/>
        <w:rPr>
          <w:rFonts w:eastAsia="Times New Roman" w:cs="Calibri"/>
          <w:ins w:id="195" w:author="Unknown Author" w:date="2019-10-07T18:30:57Z"/>
          <w:sz w:val="24"/>
          <w:szCs w:val="24"/>
        </w:rPr>
      </w:pPr>
      <w:r>
        <w:rPr>
          <w:rFonts w:eastAsia="Times New Roman" w:cs="Calibri"/>
          <w:sz w:val="24"/>
          <w:szCs w:val="24"/>
        </w:rPr>
        <w:t>(1 point) What is the type of client browser and the client's operating system?</w:t>
      </w:r>
    </w:p>
    <w:p>
      <w:pPr>
        <w:pStyle w:val="ListParagraph"/>
        <w:spacing w:lineRule="auto" w:line="240" w:before="0" w:after="0"/>
        <w:contextualSpacing/>
        <w:rPr/>
      </w:pPr>
      <w:ins w:id="196" w:author="Unknown Author" w:date="2019-10-07T18:31:01Z">
        <w:r>
          <w:rPr>
            <w:rFonts w:eastAsia="Times New Roman" w:cs="Calibri"/>
            <w:sz w:val="24"/>
            <w:szCs w:val="24"/>
          </w:rPr>
          <w:tab/>
        </w:r>
      </w:ins>
      <w:ins w:id="197" w:author="Unknown Author" w:date="2019-10-07T18:31:01Z">
        <w:r>
          <w:rPr>
            <w:rFonts w:eastAsia="Times New Roman" w:cs="Calibri"/>
            <w:sz w:val="24"/>
            <w:szCs w:val="24"/>
          </w:rPr>
          <w:t xml:space="preserve">The browser is </w:t>
        </w:r>
      </w:ins>
      <w:ins w:id="198" w:author="Unknown Author" w:date="2019-10-07T18:34:42Z">
        <w:r>
          <w:rPr>
            <w:rFonts w:eastAsia="Times New Roman" w:cs="Calibri"/>
            <w:sz w:val="24"/>
            <w:szCs w:val="24"/>
          </w:rPr>
          <w:t>Mozilla Firefox and is on a Linux OS</w:t>
        </w:r>
      </w:ins>
    </w:p>
    <w:p>
      <w:pPr>
        <w:pStyle w:val="ListParagraph"/>
        <w:spacing w:lineRule="auto" w:line="240" w:before="0" w:after="0"/>
        <w:contextualSpacing/>
        <w:rPr>
          <w:rFonts w:eastAsia="Times New Roman" w:cs="Calibri"/>
          <w:sz w:val="24"/>
          <w:szCs w:val="24"/>
        </w:rPr>
      </w:pPr>
      <w:ins w:id="199" w:author="Unknown Author" w:date="2019-10-07T18:34:42Z">
        <w:r>
          <w:rPr>
            <w:rFonts w:eastAsia="Times New Roman" w:cs="Calibri"/>
            <w:sz w:val="24"/>
            <w:szCs w:val="24"/>
          </w:rPr>
          <w:t>User-Agent: Mozilla/5.0 (X11; Linux x86_64; rv:60.0) Gecko/20100101 Firefox/60.0\r\n</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(1 point) Is the response message using HTTP 1.0 or HTTP 1.1? Explain. </w:t>
      </w:r>
    </w:p>
    <w:p>
      <w:pPr>
        <w:pStyle w:val="ListParagraph"/>
        <w:spacing w:lineRule="auto" w:line="240" w:before="0" w:after="0"/>
        <w:contextualSpacing/>
        <w:rPr/>
      </w:pPr>
      <w:ins w:id="200" w:author="Unknown Author" w:date="2019-10-07T18:35:20Z">
        <w:r>
          <w:rPr>
            <w:rFonts w:eastAsia="Times New Roman" w:cs="Calibri"/>
            <w:sz w:val="24"/>
            <w:szCs w:val="24"/>
          </w:rPr>
          <w:tab/>
        </w:r>
      </w:ins>
      <w:ins w:id="201" w:author="Unknown Author" w:date="2019-10-07T18:35:20Z">
        <w:r>
          <w:rPr>
            <w:rFonts w:eastAsia="Times New Roman" w:cs="Calibri"/>
            <w:sz w:val="24"/>
            <w:szCs w:val="24"/>
          </w:rPr>
          <w:t>It replied OK(200) as the response using HTTP 1.1</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(1 point) Was the server able to send the document successfully? Explain. </w:t>
      </w:r>
    </w:p>
    <w:p>
      <w:pPr>
        <w:pStyle w:val="ListParagraph"/>
        <w:spacing w:lineRule="auto" w:line="240" w:before="0" w:after="0"/>
        <w:contextualSpacing/>
        <w:rPr/>
      </w:pPr>
      <w:ins w:id="202" w:author="Unknown Author" w:date="2019-10-07T18:35:39Z">
        <w:r>
          <w:rPr>
            <w:rFonts w:eastAsia="Times New Roman" w:cs="Calibri"/>
            <w:sz w:val="24"/>
            <w:szCs w:val="24"/>
          </w:rPr>
          <w:tab/>
        </w:r>
      </w:ins>
      <w:ins w:id="203" w:author="Unknown Author" w:date="2019-10-07T18:36:42Z">
        <w:r>
          <w:rPr>
            <w:rFonts w:eastAsia="Times New Roman" w:cs="Calibri"/>
            <w:sz w:val="24"/>
            <w:szCs w:val="24"/>
          </w:rPr>
          <w:t>Yes. The responses were all OK(200)</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(1 point) At what date and time was this response sent?</w:t>
      </w:r>
    </w:p>
    <w:p>
      <w:pPr>
        <w:pStyle w:val="ListParagraph"/>
        <w:spacing w:lineRule="auto" w:line="240" w:before="0" w:after="0"/>
        <w:contextualSpacing/>
        <w:rPr>
          <w:rFonts w:eastAsia="Times New Roman" w:cs="Calibri"/>
          <w:sz w:val="24"/>
          <w:szCs w:val="24"/>
        </w:rPr>
      </w:pPr>
      <w:ins w:id="204" w:author="Unknown Author" w:date="2019-10-07T18:37:01Z">
        <w:r>
          <w:rPr>
            <w:rFonts w:eastAsia="Times New Roman" w:cs="Calibri"/>
            <w:sz w:val="24"/>
            <w:szCs w:val="24"/>
          </w:rPr>
          <w:tab/>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(1 point) How many bytes are there in the document being returned by the server?</w:t>
      </w:r>
    </w:p>
    <w:p>
      <w:pPr>
        <w:pStyle w:val="ListParagraph"/>
        <w:spacing w:lineRule="auto" w:line="240" w:before="0" w:after="0"/>
        <w:contextualSpacing/>
        <w:rPr/>
      </w:pPr>
      <w:ins w:id="205" w:author="Unknown Author" w:date="2019-10-07T18:38:34Z">
        <w:r>
          <w:rPr>
            <w:rFonts w:eastAsia="Times New Roman" w:cs="Calibri"/>
            <w:sz w:val="24"/>
            <w:szCs w:val="24"/>
          </w:rPr>
          <w:tab/>
        </w:r>
      </w:ins>
      <w:ins w:id="206" w:author="Unknown Author" w:date="2019-10-07T18:39:16Z">
        <w:r>
          <w:rPr>
            <w:rFonts w:eastAsia="Times New Roman" w:cs="Calibri"/>
            <w:sz w:val="24"/>
            <w:szCs w:val="24"/>
          </w:rPr>
          <w:t>1669 bytes</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(1 point) What is the default mode of connection for HTTP protocol? Is the connection reply persistent or non-persistent? Explain. </w:t>
      </w:r>
    </w:p>
    <w:p>
      <w:pPr>
        <w:pStyle w:val="ListParagraph"/>
        <w:spacing w:lineRule="auto" w:line="240" w:before="0" w:after="0"/>
        <w:contextualSpacing/>
        <w:rPr/>
      </w:pPr>
      <w:ins w:id="207" w:author="Unknown Author" w:date="2019-10-07T18:41:33Z">
        <w:r>
          <w:rPr>
            <w:rFonts w:eastAsia="Times New Roman" w:cs="Calibri"/>
            <w:sz w:val="24"/>
            <w:szCs w:val="24"/>
          </w:rPr>
          <w:tab/>
        </w:r>
      </w:ins>
      <w:ins w:id="208" w:author="Unknown Author" w:date="2019-10-07T18:41:33Z">
        <w:r>
          <w:rPr>
            <w:rFonts w:eastAsia="Times New Roman" w:cs="Calibri"/>
            <w:sz w:val="24"/>
            <w:szCs w:val="24"/>
          </w:rPr>
          <w:t xml:space="preserve">The default for HTTP1.1 is persistent. </w:t>
        </w:r>
      </w:ins>
      <w:ins w:id="209" w:author="Unknown Author" w:date="2019-10-07T18:43:00Z">
        <w:r>
          <w:rPr>
            <w:rFonts w:eastAsia="Times New Roman" w:cs="Calibri"/>
            <w:sz w:val="24"/>
            <w:szCs w:val="24"/>
          </w:rPr>
          <w:t>Here the connection is non-persistent as it has the header Connection: close\r\n</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(1 point) What is the name of the server and its version? </w:t>
      </w:r>
    </w:p>
    <w:p>
      <w:pPr>
        <w:pStyle w:val="ListParagraph"/>
        <w:spacing w:lineRule="auto" w:line="240" w:before="0" w:after="0"/>
        <w:contextualSpacing/>
        <w:rPr/>
      </w:pPr>
      <w:ins w:id="210" w:author="Unknown Author" w:date="2019-10-07T18:43:43Z">
        <w:r>
          <w:rPr>
            <w:rFonts w:eastAsia="Times New Roman" w:cs="Calibri"/>
            <w:sz w:val="24"/>
            <w:szCs w:val="24"/>
          </w:rPr>
          <w:tab/>
        </w:r>
      </w:ins>
      <w:ins w:id="211" w:author="Unknown Author" w:date="2019-10-07T18:45:18Z">
        <w:r>
          <w:rPr>
            <w:rFonts w:eastAsia="Times New Roman" w:cs="Calibri"/>
            <w:sz w:val="24"/>
            <w:szCs w:val="24"/>
          </w:rPr>
          <w:t xml:space="preserve">The server is Apache </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(1 point) What are the types of DNS queries in this capture? What does the DNS server respond to the initial query?</w:t>
      </w:r>
    </w:p>
    <w:p>
      <w:pPr>
        <w:pStyle w:val="ListParagraph"/>
        <w:spacing w:lineRule="auto" w:line="240" w:before="0" w:after="0"/>
        <w:contextualSpacing/>
        <w:rPr/>
      </w:pPr>
      <w:ins w:id="212" w:author="Unknown Author" w:date="2019-10-07T18:50:33Z">
        <w:r>
          <w:rPr>
            <w:rFonts w:eastAsia="Times New Roman" w:cs="Calibri"/>
            <w:sz w:val="24"/>
            <w:szCs w:val="24"/>
          </w:rPr>
          <w:tab/>
        </w:r>
      </w:ins>
      <w:ins w:id="213" w:author="Unknown Author" w:date="2019-10-07T18:50:33Z">
        <w:r>
          <w:rPr>
            <w:rFonts w:eastAsia="Times New Roman" w:cs="Calibri"/>
            <w:sz w:val="24"/>
            <w:szCs w:val="24"/>
          </w:rPr>
          <w:t xml:space="preserve">The types of queries include IPv4, IPv6, </w:t>
        </w:r>
      </w:ins>
      <w:ins w:id="214" w:author="Unknown Author" w:date="2019-10-07T18:51:00Z">
        <w:r>
          <w:rPr>
            <w:rFonts w:eastAsia="Times New Roman" w:cs="Calibri"/>
            <w:sz w:val="24"/>
            <w:szCs w:val="24"/>
          </w:rPr>
          <w:t>and Canonical Names</w:t>
        </w:r>
      </w:ins>
    </w:p>
    <w:p>
      <w:pPr>
        <w:pStyle w:val="ListParagraph"/>
        <w:spacing w:lineRule="auto" w:line="240" w:before="0" w:after="0"/>
        <w:contextualSpacing/>
        <w:rPr/>
      </w:pPr>
      <w:ins w:id="215" w:author="Unknown Author" w:date="2019-10-07T18:51:00Z">
        <w:r>
          <w:rPr>
            <w:rFonts w:eastAsia="Times New Roman" w:cs="Calibri"/>
            <w:sz w:val="24"/>
            <w:szCs w:val="24"/>
          </w:rPr>
          <w:tab/>
          <w:t xml:space="preserve">The DNS server responds </w:t>
        </w:r>
      </w:ins>
      <w:ins w:id="216" w:author="Unknown Author" w:date="2019-10-07T18:52:29Z">
        <w:r>
          <w:rPr>
            <w:rFonts w:eastAsia="Times New Roman" w:cs="Calibri"/>
            <w:sz w:val="24"/>
            <w:szCs w:val="24"/>
          </w:rPr>
          <w:t>with no error</w:t>
        </w:r>
      </w:ins>
    </w:p>
    <w:p>
      <w:pPr>
        <w:pStyle w:val="ListParagraph"/>
        <w:numPr>
          <w:ilvl w:val="1"/>
          <w:numId w:val="1"/>
        </w:numPr>
        <w:spacing w:lineRule="auto" w:line="240" w:before="0" w:after="0"/>
        <w:contextualSpacing/>
        <w:rPr>
          <w:rFonts w:eastAsia="Times New Roman" w:cs="Calibri"/>
          <w:sz w:val="24"/>
          <w:szCs w:val="24"/>
        </w:rPr>
      </w:pPr>
      <w:r>
        <w:rPr>
          <w:rFonts w:eastAsia="Times New Roman" w:cs="Calibri"/>
          <w:sz w:val="24"/>
          <w:szCs w:val="24"/>
        </w:rPr>
        <w:t xml:space="preserve">(1 point) Does the site have and IPV6 address? Show me how you figured this out. </w:t>
      </w:r>
    </w:p>
    <w:p>
      <w:pPr>
        <w:pStyle w:val="ListParagraph"/>
        <w:spacing w:lineRule="auto" w:line="240" w:before="0" w:after="0"/>
        <w:contextualSpacing/>
        <w:rPr>
          <w:rFonts w:eastAsia="Times New Roman" w:cs="Calibri"/>
          <w:sz w:val="24"/>
          <w:szCs w:val="24"/>
        </w:rPr>
      </w:pPr>
      <w:ins w:id="217" w:author="Unknown Author" w:date="2019-10-07T18:52:34Z">
        <w:r>
          <w:rPr>
            <w:rFonts w:eastAsia="Times New Roman" w:cs="Calibri"/>
            <w:sz w:val="24"/>
            <w:szCs w:val="24"/>
          </w:rPr>
          <w:tab/>
          <w:t>Yes, You can tell by the AAAA</w:t>
        </w:r>
      </w:ins>
    </w:p>
    <w:p>
      <w:pPr>
        <w:pStyle w:val="ListParagraph"/>
        <w:numPr>
          <w:ilvl w:val="1"/>
          <w:numId w:val="1"/>
        </w:numPr>
        <w:spacing w:lineRule="auto" w:line="240" w:before="0" w:after="0"/>
        <w:contextualSpacing/>
        <w:rPr/>
      </w:pPr>
      <w:r>
        <w:rPr>
          <w:rFonts w:eastAsia="Times New Roman" w:cs="Calibri"/>
          <w:sz w:val="24"/>
          <w:szCs w:val="24"/>
        </w:rPr>
        <w:t xml:space="preserve">(2 points) Describe the process of the client obtaining the IP address for the hostname </w:t>
      </w:r>
      <w:r>
        <w:rPr/>
        <w:t>www</w:t>
      </w:r>
      <w:r>
        <w:rPr>
          <w:rFonts w:eastAsia="Times New Roman" w:cs="Calibri"/>
          <w:sz w:val="24"/>
          <w:szCs w:val="24"/>
        </w:rPr>
        <w:t>.info.dern.ch under the assumption that it is not cached at the local DNS server and that the local DNS server has not cached entry for the .ch DNS server. (Describe this for the recursive case!)</w:t>
      </w:r>
    </w:p>
    <w:p>
      <w:pPr>
        <w:pStyle w:val="ListParagraph"/>
        <w:spacing w:lineRule="auto" w:line="240" w:before="0" w:after="0"/>
        <w:contextualSpacing/>
        <w:rPr/>
      </w:pPr>
      <w:ins w:id="218" w:author="Unknown Author" w:date="2019-10-08T13:21:34Z">
        <w:r>
          <w:rPr>
            <w:rFonts w:eastAsia="Times New Roman" w:cs="Calibri"/>
            <w:sz w:val="24"/>
            <w:szCs w:val="24"/>
          </w:rPr>
          <w:tab/>
        </w:r>
      </w:ins>
      <w:ins w:id="219" w:author="Unknown Author" w:date="2019-10-08T13:23:12Z">
        <w:r>
          <w:rPr>
            <w:rFonts w:eastAsia="Times New Roman" w:cs="Calibri"/>
            <w:sz w:val="24"/>
            <w:szCs w:val="24"/>
          </w:rPr>
          <w:t>When the DHCP server recieves the proper request from our client, an acknowledgment package (DHCPACK</w:t>
        </w:r>
      </w:ins>
      <w:ins w:id="220" w:author="Unknown Author" w:date="2019-10-08T13:24:01Z">
        <w:r>
          <w:rPr>
            <w:rFonts w:eastAsia="Times New Roman" w:cs="Calibri"/>
            <w:sz w:val="24"/>
            <w:szCs w:val="24"/>
          </w:rPr>
          <w:t>) is sent back to the client which is sending the configuration information.</w:t>
        </w:r>
      </w:ins>
    </w:p>
    <w:p>
      <w:pPr>
        <w:pStyle w:val="ListParagraph"/>
        <w:numPr>
          <w:ilvl w:val="1"/>
          <w:numId w:val="1"/>
        </w:numPr>
        <w:spacing w:lineRule="auto" w:line="240" w:before="0" w:after="0"/>
        <w:contextualSpacing/>
        <w:rPr/>
      </w:pPr>
      <w:r>
        <w:rPr>
          <w:rFonts w:eastAsia="Times New Roman" w:cs="Calibri"/>
          <w:sz w:val="24"/>
          <w:szCs w:val="24"/>
        </w:rPr>
        <w:t xml:space="preserve">(2 points) What is the source and destination port numbers in a TCP segment sent from the client to the </w:t>
      </w:r>
      <w:hyperlink r:id="rId5">
        <w:r>
          <w:rPr>
            <w:rStyle w:val="InternetLink"/>
            <w:rFonts w:eastAsia="Times New Roman" w:cs="Calibri"/>
            <w:sz w:val="24"/>
            <w:szCs w:val="24"/>
          </w:rPr>
          <w:t>www.info.dern.ch</w:t>
        </w:r>
      </w:hyperlink>
      <w:r>
        <w:rPr>
          <w:rFonts w:eastAsia="Times New Roman" w:cs="Calibri"/>
          <w:sz w:val="24"/>
          <w:szCs w:val="24"/>
        </w:rPr>
        <w:t xml:space="preserve"> webserver? Now assume a second browser is opened on the client which also wants to retrieve the www.info.dern.ch start page. What are the source and destination ports for a TCP packet that belongs to this connection?</w:t>
      </w:r>
    </w:p>
    <w:p>
      <w:pPr>
        <w:pStyle w:val="ListParagraph"/>
        <w:spacing w:lineRule="auto" w:line="240" w:before="0" w:after="0"/>
        <w:contextualSpacing/>
        <w:rPr>
          <w:rFonts w:eastAsia="Times New Roman" w:cs="Calibri"/>
          <w:sz w:val="24"/>
          <w:szCs w:val="24"/>
        </w:rPr>
      </w:pPr>
      <w:ins w:id="221" w:author="Unknown Author" w:date="2019-10-08T13:26:06Z">
        <w:r>
          <w:rPr>
            <w:rFonts w:eastAsia="Times New Roman" w:cs="Calibri"/>
            <w:sz w:val="24"/>
            <w:szCs w:val="24"/>
          </w:rPr>
          <w:t>First part of the question is as below. For the second part of the question the source and destination ports are just flipped.</w:t>
        </w:r>
      </w:ins>
    </w:p>
    <w:p>
      <w:pPr>
        <w:pStyle w:val="ListParagraph"/>
        <w:spacing w:lineRule="auto" w:line="240" w:before="0" w:after="0"/>
        <w:contextualSpacing/>
        <w:rPr>
          <w:rFonts w:eastAsia="Times New Roman" w:cs="Calibri"/>
          <w:sz w:val="24"/>
          <w:szCs w:val="24"/>
        </w:rPr>
      </w:pPr>
      <w:ins w:id="222" w:author="Unknown Author" w:date="2019-10-08T13:25:00Z">
        <w:r>
          <w:rPr>
            <w:rFonts w:eastAsia="Times New Roman" w:cs="Calibri"/>
            <w:sz w:val="24"/>
            <w:szCs w:val="24"/>
          </w:rPr>
          <w:t>Source: 53500</w:t>
        </w:r>
      </w:ins>
    </w:p>
    <w:p>
      <w:pPr>
        <w:pStyle w:val="ListParagraph"/>
        <w:spacing w:lineRule="auto" w:line="240" w:before="0" w:after="0"/>
        <w:contextualSpacing/>
        <w:rPr>
          <w:rFonts w:eastAsia="Times New Roman" w:cs="Calibri"/>
          <w:sz w:val="24"/>
          <w:szCs w:val="24"/>
        </w:rPr>
      </w:pPr>
      <w:ins w:id="223" w:author="Unknown Author" w:date="2019-10-08T13:25:00Z">
        <w:r>
          <w:rPr>
            <w:rFonts w:eastAsia="Times New Roman" w:cs="Calibri"/>
            <w:sz w:val="24"/>
            <w:szCs w:val="24"/>
          </w:rPr>
          <w:t>Destination: 80</w:t>
        </w:r>
      </w:ins>
    </w:p>
    <w:p>
      <w:pPr>
        <w:pStyle w:val="ListParagraph"/>
        <w:numPr>
          <w:ilvl w:val="1"/>
          <w:numId w:val="1"/>
        </w:numPr>
        <w:spacing w:lineRule="auto" w:line="240" w:before="0" w:after="0"/>
        <w:contextualSpacing/>
        <w:rPr/>
      </w:pPr>
      <w:r>
        <w:rPr>
          <w:rFonts w:eastAsia="Times New Roman" w:cs="Calibri"/>
          <w:sz w:val="24"/>
          <w:szCs w:val="24"/>
        </w:rPr>
        <w:t xml:space="preserve">(2 points) Now assume there’s an institutional cache in the client’s subnet. The client’s initial request is cached by the institutional DNS server. Since web pages change frequently, the client wants to make sure that it does not get served an outdated HTML page from the cache. Explain the HTTP mechanism that prevents this from happening. What would be in the body of the second server reply if the reply would be </w:t>
      </w:r>
      <w:r>
        <w:rPr>
          <w:rFonts w:eastAsia="Times New Roman" w:cs="Calibri"/>
          <w:i/>
          <w:iCs/>
          <w:sz w:val="24"/>
          <w:szCs w:val="24"/>
        </w:rPr>
        <w:t>304 Not Modified</w:t>
      </w:r>
      <w:r>
        <w:rPr>
          <w:rFonts w:eastAsia="Times New Roman" w:cs="Calibri"/>
          <w:sz w:val="24"/>
          <w:szCs w:val="24"/>
        </w:rPr>
        <w:t>?</w:t>
      </w:r>
    </w:p>
    <w:p>
      <w:pPr>
        <w:pStyle w:val="ListParagraph"/>
        <w:numPr>
          <w:ilvl w:val="1"/>
          <w:numId w:val="1"/>
        </w:numPr>
        <w:rPr>
          <w:rFonts w:eastAsia="Times New Roman" w:cs="Calibri"/>
          <w:sz w:val="24"/>
          <w:szCs w:val="24"/>
        </w:rPr>
      </w:pPr>
      <w:r>
        <w:rPr>
          <w:rFonts w:eastAsia="Times New Roman" w:cs="Calibri"/>
          <w:sz w:val="24"/>
          <w:szCs w:val="24"/>
        </w:rPr>
        <w:t xml:space="preserve">(1 point) What is the Window size value of the server? Why is it different from the client window size? </w:t>
        <w:tab/>
      </w:r>
    </w:p>
    <w:p>
      <w:pPr>
        <w:pStyle w:val="ListParagraph"/>
        <w:rPr>
          <w:rFonts w:eastAsia="Times New Roman" w:cs="Calibri"/>
          <w:sz w:val="24"/>
          <w:szCs w:val="24"/>
        </w:rPr>
      </w:pPr>
      <w:ins w:id="224" w:author="Unknown Author" w:date="2019-10-08T13:27:26Z">
        <w:r>
          <w:rPr>
            <w:rFonts w:eastAsia="Times New Roman" w:cs="Calibri"/>
            <w:sz w:val="24"/>
            <w:szCs w:val="24"/>
          </w:rPr>
          <w:tab/>
        </w:r>
      </w:ins>
      <w:ins w:id="225" w:author="Unknown Author" w:date="2019-10-08T13:27:26Z">
        <w:r>
          <w:rPr>
            <w:rFonts w:eastAsia="Times New Roman" w:cs="Calibri"/>
            <w:sz w:val="24"/>
            <w:szCs w:val="24"/>
          </w:rPr>
          <w:t>The window size of the server is 64240, it is dif</w:t>
        </w:r>
      </w:ins>
      <w:ins w:id="226" w:author="Unknown Author" w:date="2019-10-08T13:28:00Z">
        <w:r>
          <w:rPr>
            <w:rFonts w:eastAsia="Times New Roman" w:cs="Calibri"/>
            <w:sz w:val="24"/>
            <w:szCs w:val="24"/>
          </w:rPr>
          <w:t>ferent than the client window size because it needs to be larger to handle more requests.</w:t>
        </w:r>
      </w:ins>
    </w:p>
    <w:p>
      <w:pPr>
        <w:pStyle w:val="Normal"/>
        <w:spacing w:before="0" w:after="160"/>
        <w:ind w:left="1080" w:right="0" w:hanging="0"/>
        <w:rPr>
          <w:rFonts w:eastAsia="Times New Roman" w:cs="Calibri"/>
          <w:sz w:val="24"/>
          <w:szCs w:val="24"/>
        </w:rPr>
      </w:pPr>
      <w:r>
        <w:rPr>
          <w:rFonts w:eastAsia="Times New Roman" w:cs="Calibri"/>
          <w:sz w:val="24"/>
          <w:szCs w:val="24"/>
        </w:rPr>
        <w:t xml:space="preserve"> </w:t>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amanayake, Deep" w:date="2019-10-01T10:14:00Z" w:initials="RD">
    <w:p>
      <w:r>
        <w:rPr>
          <w:rFonts w:ascii="Liberation Serif" w:hAnsi="Liberation Serif" w:eastAsia="DejaVu Sans"/>
          <w:sz w:val="24"/>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Calibri Light">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16"/>
  <w:trackRevisions/>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US" w:eastAsia="en-US" w:bidi="ar-SA"/>
      </w:rPr>
    </w:rPrDefault>
    <w:pPrDefault>
      <w:pPr/>
    </w:pPrDefault>
  </w:docDefaults>
  <w:style w:type="paragraph" w:styleId="Normal">
    <w:name w:val="Normal"/>
    <w:qFormat/>
    <w:pPr>
      <w:widowControl/>
      <w:kinsoku w:val="true"/>
      <w:overflowPunct w:val="true"/>
      <w:autoSpaceDE w:val="true"/>
      <w:bidi w:val="0"/>
      <w:spacing w:lineRule="auto" w:line="259" w:before="0" w:after="160"/>
      <w:jc w:val="left"/>
    </w:pPr>
    <w:rPr>
      <w:rFonts w:ascii="Calibri" w:hAnsi="Calibri" w:eastAsia="Calibri" w:cs="DejaVu Sans"/>
      <w:color w:val="auto"/>
      <w:kern w:val="0"/>
      <w:sz w:val="22"/>
      <w:szCs w:val="22"/>
      <w:lang w:val="en-US" w:eastAsia="en-US" w:bidi="ar-SA"/>
    </w:rPr>
  </w:style>
  <w:style w:type="character" w:styleId="DefaultParagraphFont">
    <w:name w:val="Default Paragraph Font"/>
    <w:qFormat/>
    <w:rPr/>
  </w:style>
  <w:style w:type="character" w:styleId="InternetLink">
    <w:name w:val="Internet Link"/>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sz w:val="20"/>
      <w:szCs w:val="20"/>
    </w:rPr>
  </w:style>
  <w:style w:type="character" w:styleId="CommentSubjectChar">
    <w:name w:val="Comment Subject Char"/>
    <w:basedOn w:val="CommentTextChar"/>
    <w:qFormat/>
    <w:rPr>
      <w:b/>
      <w:bCs/>
      <w:sz w:val="20"/>
      <w:szCs w:val="20"/>
    </w:rPr>
  </w:style>
  <w:style w:type="character" w:styleId="BalloonTextChar">
    <w:name w:val="Balloon Text Char"/>
    <w:basedOn w:val="DefaultParagraphFont"/>
    <w:qFormat/>
    <w:rPr>
      <w:rFonts w:ascii="Times New Roman" w:hAnsi="Times New Roman" w:cs="Times New Roman"/>
      <w:sz w:val="18"/>
      <w:szCs w:val="18"/>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eastAsia="Times New Roman" w:cs="Calibri"/>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160"/>
      <w:ind w:left="720" w:right="0" w:hanging="0"/>
      <w:contextualSpacing/>
    </w:pPr>
    <w:rPr/>
  </w:style>
  <w:style w:type="paragraph" w:styleId="Annotationtext">
    <w:name w:val="annotation text"/>
    <w:basedOn w:val="Normal"/>
    <w:qFormat/>
    <w:pPr>
      <w:spacing w:lineRule="auto" w:line="240"/>
    </w:pPr>
    <w:rPr>
      <w:sz w:val="20"/>
      <w:szCs w:val="20"/>
    </w:rPr>
  </w:style>
  <w:style w:type="paragraph" w:styleId="Annotationsubject">
    <w:name w:val="annotation subject"/>
    <w:basedOn w:val="Annotationtext"/>
    <w:next w:val="Annotationtext"/>
    <w:qFormat/>
    <w:pPr/>
    <w:rPr>
      <w:b/>
      <w:bCs/>
    </w:rPr>
  </w:style>
  <w:style w:type="paragraph" w:styleId="BalloonText">
    <w:name w:val="Balloon Text"/>
    <w:basedOn w:val="Normal"/>
    <w:qFormat/>
    <w:pPr>
      <w:spacing w:lineRule="auto" w:line="240" w:before="0" w:after="0"/>
    </w:pPr>
    <w:rPr>
      <w:rFonts w:ascii="Times New Roman" w:hAnsi="Times New Roman" w:cs="Times New Roman"/>
      <w:sz w:val="18"/>
      <w:szCs w:val="18"/>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emf"/><Relationship Id="rId5" Type="http://schemas.openxmlformats.org/officeDocument/2006/relationships/hyperlink" Target="http://www.info.dern.ch/" TargetMode="External"/><Relationship Id="rId6" Type="http://schemas.openxmlformats.org/officeDocument/2006/relationships/comments" Target="comments.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713</TotalTime>
  <Application>LibreOffice/6.1.2.1$Linux_X86_64 LibreOffice_project/10$Build-1</Application>
  <Pages>11</Pages>
  <Words>2088</Words>
  <CharactersWithSpaces>11073</CharactersWithSpaces>
  <Paragraphs>212</Paragraphs>
  <Company>Xavier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2019-10-01T13:55:00Z</dcterms:created>
  <dc:creator>Ramanayake, Deep</dc:creator>
  <dc:description/>
  <dc:language>en-US</dc:language>
  <cp:lastModifiedBy/>
  <dcterms:modified xsi:type="dcterms:W3CDTF">2019-10-08T17:56:56Z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Xavier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